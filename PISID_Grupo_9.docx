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DBED4" w14:textId="6A3AA1F1" w:rsidR="00045FDA" w:rsidRPr="00E72C09" w:rsidRDefault="00B2511B" w:rsidP="00865195">
      <w:pPr>
        <w:ind w:firstLine="708"/>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 xml:space="preserve">PI de </w:t>
      </w:r>
      <w:r w:rsidR="00045FDA" w:rsidRPr="00E72C09">
        <w:rPr>
          <w:rFonts w:asciiTheme="majorHAnsi" w:eastAsiaTheme="majorEastAsia" w:hAnsiTheme="majorHAnsi" w:cstheme="majorBidi"/>
          <w:color w:val="365F91" w:themeColor="accent1" w:themeShade="BF"/>
          <w:sz w:val="40"/>
          <w:szCs w:val="40"/>
        </w:rPr>
        <w:t>Sistemas de Informação Distribuídos</w:t>
      </w:r>
      <w:r w:rsidR="00B33F80">
        <w:rPr>
          <w:rFonts w:asciiTheme="majorHAnsi" w:eastAsiaTheme="majorEastAsia" w:hAnsiTheme="majorHAnsi" w:cstheme="majorBidi"/>
          <w:color w:val="365F91" w:themeColor="accent1" w:themeShade="BF"/>
          <w:sz w:val="40"/>
          <w:szCs w:val="40"/>
        </w:rPr>
        <w:t xml:space="preserve"> (2</w:t>
      </w:r>
      <w:r w:rsidR="00AC3B98">
        <w:rPr>
          <w:rFonts w:asciiTheme="majorHAnsi" w:eastAsiaTheme="majorEastAsia" w:hAnsiTheme="majorHAnsi" w:cstheme="majorBidi"/>
          <w:color w:val="365F91" w:themeColor="accent1" w:themeShade="BF"/>
          <w:sz w:val="40"/>
          <w:szCs w:val="40"/>
        </w:rPr>
        <w:t>4</w:t>
      </w:r>
      <w:r w:rsidR="00B33F80">
        <w:rPr>
          <w:rFonts w:asciiTheme="majorHAnsi" w:eastAsiaTheme="majorEastAsia" w:hAnsiTheme="majorHAnsi" w:cstheme="majorBidi"/>
          <w:color w:val="365F91" w:themeColor="accent1" w:themeShade="BF"/>
          <w:sz w:val="40"/>
          <w:szCs w:val="40"/>
        </w:rPr>
        <w:t>/2</w:t>
      </w:r>
      <w:r w:rsidR="00AC3B98">
        <w:rPr>
          <w:rFonts w:asciiTheme="majorHAnsi" w:eastAsiaTheme="majorEastAsia" w:hAnsiTheme="majorHAnsi" w:cstheme="majorBidi"/>
          <w:color w:val="365F91" w:themeColor="accent1" w:themeShade="BF"/>
          <w:sz w:val="40"/>
          <w:szCs w:val="40"/>
        </w:rPr>
        <w:t>5</w:t>
      </w:r>
      <w:r w:rsidR="00B33F80">
        <w:rPr>
          <w:rFonts w:asciiTheme="majorHAnsi" w:eastAsiaTheme="majorEastAsia" w:hAnsiTheme="majorHAnsi" w:cstheme="majorBidi"/>
          <w:color w:val="365F91" w:themeColor="accent1" w:themeShade="BF"/>
          <w:sz w:val="40"/>
          <w:szCs w:val="40"/>
        </w:rPr>
        <w:t>)</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1571AD65" w14:textId="1F27B08C" w:rsidR="00016DD8" w:rsidRDefault="00016DD8" w:rsidP="00016DD8">
      <w:pPr>
        <w:spacing w:before="360"/>
        <w:rPr>
          <w:rFonts w:asciiTheme="majorHAnsi" w:eastAsiaTheme="majorEastAsia" w:hAnsiTheme="majorHAnsi" w:cstheme="majorBidi"/>
          <w:color w:val="365F91" w:themeColor="accent1" w:themeShade="BF"/>
          <w:sz w:val="40"/>
          <w:szCs w:val="40"/>
        </w:rPr>
      </w:pPr>
      <w:r>
        <w:rPr>
          <w:noProof/>
        </w:rPr>
        <w:drawing>
          <wp:anchor distT="0" distB="0" distL="114300" distR="114300" simplePos="0" relativeHeight="251643392" behindDoc="0" locked="0" layoutInCell="1" allowOverlap="1" wp14:anchorId="71B58DCC" wp14:editId="2EADD0D0">
            <wp:simplePos x="0" y="0"/>
            <wp:positionH relativeFrom="column">
              <wp:posOffset>2319509</wp:posOffset>
            </wp:positionH>
            <wp:positionV relativeFrom="paragraph">
              <wp:posOffset>118208</wp:posOffset>
            </wp:positionV>
            <wp:extent cx="791210" cy="791210"/>
            <wp:effectExtent l="0" t="0" r="8890" b="8890"/>
            <wp:wrapThrough wrapText="bothSides">
              <wp:wrapPolygon edited="0">
                <wp:start x="0" y="0"/>
                <wp:lineTo x="0" y="21323"/>
                <wp:lineTo x="21323" y="21323"/>
                <wp:lineTo x="21323" y="0"/>
                <wp:lineTo x="0" y="0"/>
              </wp:wrapPolygon>
            </wp:wrapThrough>
            <wp:docPr id="99284874" name="Picture 82" descr="Ma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z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83CCE" w14:textId="3B2AC80C" w:rsidR="00016DD8" w:rsidRDefault="00016DD8" w:rsidP="00016DD8">
      <w:pPr>
        <w:spacing w:after="0"/>
        <w:rPr>
          <w:rFonts w:asciiTheme="majorHAnsi" w:eastAsiaTheme="majorEastAsia" w:hAnsiTheme="majorHAnsi" w:cstheme="majorBidi"/>
          <w:color w:val="365F91" w:themeColor="accent1" w:themeShade="BF"/>
          <w:sz w:val="40"/>
          <w:szCs w:val="40"/>
        </w:rPr>
      </w:pPr>
    </w:p>
    <w:tbl>
      <w:tblPr>
        <w:tblStyle w:val="TableGrid"/>
        <w:tblW w:w="7938" w:type="dxa"/>
        <w:jc w:val="center"/>
        <w:tblLook w:val="04A0" w:firstRow="1" w:lastRow="0" w:firstColumn="1" w:lastColumn="0" w:noHBand="0" w:noVBand="1"/>
      </w:tblPr>
      <w:tblGrid>
        <w:gridCol w:w="2270"/>
        <w:gridCol w:w="1699"/>
        <w:gridCol w:w="236"/>
        <w:gridCol w:w="2174"/>
        <w:gridCol w:w="284"/>
        <w:gridCol w:w="1275"/>
      </w:tblGrid>
      <w:tr w:rsidR="005A7103" w14:paraId="10F749A1" w14:textId="77777777" w:rsidTr="3C746A94">
        <w:trPr>
          <w:jc w:val="center"/>
        </w:trPr>
        <w:tc>
          <w:tcPr>
            <w:tcW w:w="2270" w:type="dxa"/>
            <w:tcBorders>
              <w:right w:val="nil"/>
            </w:tcBorders>
          </w:tcPr>
          <w:p w14:paraId="5BFCD97C" w14:textId="2466F83F" w:rsidR="005A7103" w:rsidRPr="005A7103" w:rsidRDefault="005A7103" w:rsidP="3C746A94">
            <w:pPr>
              <w:spacing w:before="120"/>
              <w:jc w:val="right"/>
              <w:rPr>
                <w:rFonts w:asciiTheme="majorHAnsi" w:eastAsiaTheme="majorEastAsia" w:hAnsiTheme="majorHAnsi" w:cstheme="majorBidi"/>
                <w:color w:val="365F91" w:themeColor="accent1" w:themeShade="BF"/>
                <w:sz w:val="28"/>
                <w:szCs w:val="28"/>
              </w:rPr>
            </w:pPr>
            <w:r w:rsidRPr="3C746A94">
              <w:rPr>
                <w:rFonts w:asciiTheme="majorHAnsi" w:eastAsiaTheme="majorEastAsia" w:hAnsiTheme="majorHAnsi" w:cstheme="majorBidi"/>
                <w:color w:val="365F91" w:themeColor="accent1" w:themeShade="BF"/>
                <w:sz w:val="28"/>
                <w:szCs w:val="28"/>
              </w:rPr>
              <w:t xml:space="preserve">Grupo </w:t>
            </w:r>
            <w:r w:rsidR="4C0DBF15" w:rsidRPr="3C746A94">
              <w:rPr>
                <w:rFonts w:asciiTheme="majorHAnsi" w:eastAsiaTheme="majorEastAsia" w:hAnsiTheme="majorHAnsi" w:cstheme="majorBidi"/>
                <w:color w:val="365F91" w:themeColor="accent1" w:themeShade="BF"/>
                <w:sz w:val="28"/>
                <w:szCs w:val="28"/>
              </w:rPr>
              <w:t>9</w:t>
            </w:r>
          </w:p>
        </w:tc>
        <w:tc>
          <w:tcPr>
            <w:tcW w:w="1699" w:type="dxa"/>
            <w:tcBorders>
              <w:left w:val="nil"/>
            </w:tcBorders>
          </w:tcPr>
          <w:p w14:paraId="0E304A55" w14:textId="77777777" w:rsidR="005A7103" w:rsidRPr="005A7103" w:rsidRDefault="005A7103" w:rsidP="005A7103">
            <w:pPr>
              <w:spacing w:before="120"/>
              <w:jc w:val="right"/>
              <w:rPr>
                <w:rFonts w:asciiTheme="majorHAnsi" w:eastAsiaTheme="majorEastAsia" w:hAnsiTheme="majorHAnsi" w:cstheme="majorBidi"/>
                <w:color w:val="365F91" w:themeColor="accent1" w:themeShade="BF"/>
                <w:sz w:val="28"/>
                <w:szCs w:val="28"/>
              </w:rPr>
            </w:pPr>
          </w:p>
        </w:tc>
        <w:tc>
          <w:tcPr>
            <w:tcW w:w="236" w:type="dxa"/>
            <w:shd w:val="clear" w:color="auto" w:fill="FFFFFF" w:themeFill="background1"/>
          </w:tcPr>
          <w:p w14:paraId="6DA06203" w14:textId="77777777" w:rsidR="005A7103" w:rsidRPr="005A7103" w:rsidRDefault="005A7103" w:rsidP="005A7103">
            <w:pPr>
              <w:spacing w:before="120"/>
              <w:jc w:val="right"/>
              <w:rPr>
                <w:rFonts w:asciiTheme="majorHAnsi" w:eastAsiaTheme="majorEastAsia" w:hAnsiTheme="majorHAnsi" w:cstheme="majorBidi"/>
                <w:color w:val="365F91" w:themeColor="accent1" w:themeShade="BF"/>
                <w:sz w:val="28"/>
                <w:szCs w:val="28"/>
              </w:rPr>
            </w:pPr>
          </w:p>
        </w:tc>
        <w:tc>
          <w:tcPr>
            <w:tcW w:w="2174" w:type="dxa"/>
            <w:tcBorders>
              <w:right w:val="nil"/>
            </w:tcBorders>
          </w:tcPr>
          <w:p w14:paraId="3CDD03B4" w14:textId="77F9ED24" w:rsidR="005A7103" w:rsidRPr="005A7103" w:rsidRDefault="005A7103" w:rsidP="005A7103">
            <w:pPr>
              <w:spacing w:before="120"/>
              <w:jc w:val="right"/>
              <w:rPr>
                <w:rFonts w:asciiTheme="majorHAnsi" w:eastAsiaTheme="majorEastAsia" w:hAnsiTheme="majorHAnsi" w:cstheme="majorBidi"/>
                <w:color w:val="365F91" w:themeColor="accent1" w:themeShade="BF"/>
                <w:sz w:val="28"/>
                <w:szCs w:val="28"/>
              </w:rPr>
            </w:pPr>
            <w:r w:rsidRPr="005A7103">
              <w:rPr>
                <w:rFonts w:asciiTheme="majorHAnsi" w:eastAsiaTheme="majorEastAsia" w:hAnsiTheme="majorHAnsi" w:cstheme="majorBidi"/>
                <w:color w:val="365F91" w:themeColor="accent1" w:themeShade="BF"/>
                <w:sz w:val="28"/>
                <w:szCs w:val="28"/>
              </w:rPr>
              <w:t>Grupo 12</w:t>
            </w:r>
          </w:p>
        </w:tc>
        <w:tc>
          <w:tcPr>
            <w:tcW w:w="1559" w:type="dxa"/>
            <w:gridSpan w:val="2"/>
            <w:tcBorders>
              <w:left w:val="nil"/>
            </w:tcBorders>
          </w:tcPr>
          <w:p w14:paraId="05E3D88D" w14:textId="77777777" w:rsidR="005A7103" w:rsidRDefault="005A7103" w:rsidP="005A7103">
            <w:pPr>
              <w:spacing w:before="120"/>
              <w:jc w:val="right"/>
              <w:rPr>
                <w:rFonts w:asciiTheme="majorHAnsi" w:eastAsiaTheme="majorEastAsia" w:hAnsiTheme="majorHAnsi" w:cstheme="majorBidi"/>
                <w:color w:val="365F91" w:themeColor="accent1" w:themeShade="BF"/>
                <w:sz w:val="40"/>
                <w:szCs w:val="40"/>
              </w:rPr>
            </w:pPr>
          </w:p>
        </w:tc>
      </w:tr>
      <w:tr w:rsidR="005A7103" w14:paraId="08FCEF23" w14:textId="77777777" w:rsidTr="3C746A94">
        <w:trPr>
          <w:jc w:val="center"/>
        </w:trPr>
        <w:tc>
          <w:tcPr>
            <w:tcW w:w="2270" w:type="dxa"/>
            <w:tcBorders>
              <w:right w:val="nil"/>
            </w:tcBorders>
            <w:shd w:val="clear" w:color="auto" w:fill="B8CCE4" w:themeFill="accent1" w:themeFillTint="66"/>
          </w:tcPr>
          <w:p w14:paraId="3E7BF8FE" w14:textId="525E1E07" w:rsidR="005A7103" w:rsidRPr="005A7103" w:rsidRDefault="4C5AC582" w:rsidP="3C746A94">
            <w:pPr>
              <w:jc w:val="center"/>
              <w:rPr>
                <w:rFonts w:hAnsi="Calibri"/>
                <w:color w:val="000000" w:themeColor="text1"/>
                <w:sz w:val="24"/>
                <w:szCs w:val="24"/>
              </w:rPr>
            </w:pPr>
            <w:r w:rsidRPr="3C746A94">
              <w:rPr>
                <w:rFonts w:hAnsi="Calibri"/>
                <w:color w:val="000000" w:themeColor="text1"/>
              </w:rPr>
              <w:t>110916</w:t>
            </w:r>
          </w:p>
          <w:p w14:paraId="7F9BE41D" w14:textId="44906D7E" w:rsidR="005A7103" w:rsidRPr="005A7103" w:rsidRDefault="4C5AC582" w:rsidP="3C746A94">
            <w:pPr>
              <w:jc w:val="center"/>
              <w:rPr>
                <w:rFonts w:hAnsi="Calibri"/>
                <w:color w:val="000000" w:themeColor="text1"/>
              </w:rPr>
            </w:pPr>
            <w:r w:rsidRPr="3C746A94">
              <w:rPr>
                <w:rFonts w:hAnsi="Calibri"/>
                <w:color w:val="000000" w:themeColor="text1"/>
              </w:rPr>
              <w:t>Davi de Mattos Balieiro</w:t>
            </w:r>
          </w:p>
          <w:p w14:paraId="79D06600" w14:textId="0E9CFBE8" w:rsidR="005A7103" w:rsidRPr="005A7103" w:rsidRDefault="4C5AC582" w:rsidP="005A7103">
            <w:pPr>
              <w:jc w:val="center"/>
              <w:rPr>
                <w:rFonts w:hAnsi="Calibri"/>
                <w:color w:val="000000" w:themeColor="text1"/>
                <w:kern w:val="24"/>
              </w:rPr>
            </w:pPr>
            <w:r w:rsidRPr="3C746A94">
              <w:rPr>
                <w:rFonts w:hAnsi="Calibri"/>
                <w:color w:val="000000" w:themeColor="text1"/>
              </w:rPr>
              <w:t>dmbos@iscte-iul.pt</w:t>
            </w:r>
          </w:p>
        </w:tc>
        <w:tc>
          <w:tcPr>
            <w:tcW w:w="1699" w:type="dxa"/>
            <w:tcBorders>
              <w:left w:val="nil"/>
            </w:tcBorders>
            <w:shd w:val="clear" w:color="auto" w:fill="B8CCE4" w:themeFill="accent1" w:themeFillTint="66"/>
          </w:tcPr>
          <w:p w14:paraId="4AE5F6E6" w14:textId="025F1D91" w:rsidR="005A7103" w:rsidRDefault="4C5AC582" w:rsidP="3C746A94">
            <w:pPr>
              <w:shd w:val="clear" w:color="auto" w:fill="B8CCE4" w:themeFill="accent1" w:themeFillTint="66"/>
              <w:jc w:val="center"/>
              <w:rPr>
                <w:rFonts w:asciiTheme="majorHAnsi" w:eastAsiaTheme="majorEastAsia" w:hAnsiTheme="majorHAnsi" w:cstheme="majorBidi"/>
                <w:color w:val="365F91" w:themeColor="accent1" w:themeShade="BF"/>
                <w:sz w:val="40"/>
                <w:szCs w:val="40"/>
              </w:rPr>
            </w:pPr>
            <w:ins w:id="0" w:author="Microsoft Word" w:date="2025-03-20T17:57:00Z">
              <w:r>
                <w:rPr>
                  <w:noProof/>
                </w:rPr>
                <w:drawing>
                  <wp:inline distT="0" distB="0" distL="0" distR="0" wp14:anchorId="41DE6490" wp14:editId="44368621">
                    <wp:extent cx="746522" cy="746522"/>
                    <wp:effectExtent l="0" t="0" r="0" b="0"/>
                    <wp:docPr id="471279677" name="Picture 47127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279677"/>
                            <pic:cNvPicPr/>
                          </pic:nvPicPr>
                          <pic:blipFill>
                            <a:blip r:embed="rId12">
                              <a:extLst>
                                <a:ext uri="{28A0092B-C50C-407E-A947-70E740481C1C}">
                                  <a14:useLocalDpi xmlns:a14="http://schemas.microsoft.com/office/drawing/2010/main" val="0"/>
                                </a:ext>
                              </a:extLst>
                            </a:blip>
                            <a:stretch>
                              <a:fillRect/>
                            </a:stretch>
                          </pic:blipFill>
                          <pic:spPr>
                            <a:xfrm>
                              <a:off x="0" y="0"/>
                              <a:ext cx="746522" cy="746522"/>
                            </a:xfrm>
                            <a:prstGeom prst="rect">
                              <a:avLst/>
                            </a:prstGeom>
                          </pic:spPr>
                        </pic:pic>
                      </a:graphicData>
                    </a:graphic>
                  </wp:inline>
                </w:drawing>
              </w:r>
            </w:ins>
          </w:p>
        </w:tc>
        <w:tc>
          <w:tcPr>
            <w:tcW w:w="236" w:type="dxa"/>
            <w:shd w:val="clear" w:color="auto" w:fill="FFFFFF" w:themeFill="background1"/>
          </w:tcPr>
          <w:p w14:paraId="733DBAC8" w14:textId="77777777" w:rsidR="005A7103" w:rsidRDefault="005A7103" w:rsidP="002426D0">
            <w:pPr>
              <w:spacing w:before="360"/>
              <w:jc w:val="center"/>
              <w:rPr>
                <w:rFonts w:asciiTheme="majorHAnsi" w:eastAsiaTheme="majorEastAsia" w:hAnsiTheme="majorHAnsi" w:cstheme="majorBidi"/>
                <w:color w:val="365F91" w:themeColor="accent1" w:themeShade="BF"/>
                <w:sz w:val="40"/>
                <w:szCs w:val="40"/>
              </w:rPr>
            </w:pPr>
          </w:p>
        </w:tc>
        <w:tc>
          <w:tcPr>
            <w:tcW w:w="2458" w:type="dxa"/>
            <w:gridSpan w:val="2"/>
            <w:tcBorders>
              <w:right w:val="nil"/>
            </w:tcBorders>
            <w:shd w:val="clear" w:color="auto" w:fill="D6E3BC" w:themeFill="accent3" w:themeFillTint="66"/>
          </w:tcPr>
          <w:p w14:paraId="5D00A747" w14:textId="49DBEE9C" w:rsidR="005A7103" w:rsidRPr="005A7103" w:rsidRDefault="005A7103" w:rsidP="005A7103">
            <w:pPr>
              <w:jc w:val="center"/>
              <w:rPr>
                <w:rFonts w:hAnsi="Calibri"/>
                <w:color w:val="000000" w:themeColor="text1"/>
                <w:kern w:val="24"/>
                <w:sz w:val="24"/>
                <w:szCs w:val="24"/>
              </w:rPr>
            </w:pPr>
            <w:r w:rsidRPr="005A7103">
              <w:rPr>
                <w:rFonts w:hAnsi="Calibri"/>
                <w:color w:val="000000" w:themeColor="text1"/>
                <w:kern w:val="24"/>
              </w:rPr>
              <w:t>123456</w:t>
            </w:r>
          </w:p>
          <w:p w14:paraId="7D1E36F1" w14:textId="77777777" w:rsidR="005A7103" w:rsidRPr="005A7103" w:rsidRDefault="005A7103" w:rsidP="005A7103">
            <w:pPr>
              <w:jc w:val="center"/>
              <w:rPr>
                <w:rFonts w:hAnsi="Calibri"/>
                <w:color w:val="000000" w:themeColor="text1"/>
                <w:kern w:val="24"/>
              </w:rPr>
            </w:pPr>
            <w:r w:rsidRPr="005A7103">
              <w:rPr>
                <w:rFonts w:hAnsi="Calibri"/>
                <w:color w:val="000000" w:themeColor="text1"/>
                <w:kern w:val="24"/>
              </w:rPr>
              <w:t>Pedro Nogueira Ramos</w:t>
            </w:r>
          </w:p>
          <w:p w14:paraId="223373B5" w14:textId="0B2EA7D3" w:rsidR="005A7103" w:rsidRDefault="005A7103" w:rsidP="005A7103">
            <w:pPr>
              <w:jc w:val="center"/>
              <w:rPr>
                <w:rFonts w:asciiTheme="majorHAnsi" w:eastAsiaTheme="majorEastAsia" w:hAnsiTheme="majorHAnsi" w:cstheme="majorBidi"/>
                <w:color w:val="365F91" w:themeColor="accent1" w:themeShade="BF"/>
                <w:sz w:val="40"/>
                <w:szCs w:val="40"/>
              </w:rPr>
            </w:pPr>
            <w:r w:rsidRPr="005A7103">
              <w:rPr>
                <w:rFonts w:hAnsi="Calibri"/>
                <w:color w:val="000000" w:themeColor="text1"/>
                <w:kern w:val="24"/>
              </w:rPr>
              <w:t>pnr@iscte-ul.pt</w:t>
            </w:r>
          </w:p>
        </w:tc>
        <w:tc>
          <w:tcPr>
            <w:tcW w:w="1275" w:type="dxa"/>
            <w:tcBorders>
              <w:left w:val="nil"/>
            </w:tcBorders>
            <w:shd w:val="clear" w:color="auto" w:fill="D6E3BC" w:themeFill="accent3" w:themeFillTint="66"/>
          </w:tcPr>
          <w:p w14:paraId="2AEAB3B5" w14:textId="591BDDAF" w:rsidR="005A7103" w:rsidRDefault="005A7103" w:rsidP="005A7103">
            <w:pPr>
              <w:jc w:val="center"/>
              <w:rPr>
                <w:rFonts w:asciiTheme="majorHAnsi" w:eastAsiaTheme="majorEastAsia" w:hAnsiTheme="majorHAnsi" w:cstheme="majorBidi"/>
                <w:color w:val="365F91" w:themeColor="accent1" w:themeShade="BF"/>
                <w:sz w:val="40"/>
                <w:szCs w:val="40"/>
              </w:rPr>
            </w:pPr>
            <w:r w:rsidRPr="005A7103">
              <w:rPr>
                <w:rFonts w:asciiTheme="majorHAnsi" w:eastAsiaTheme="majorEastAsia" w:hAnsiTheme="majorHAnsi" w:cstheme="majorBidi"/>
                <w:noProof/>
                <w:color w:val="365F91" w:themeColor="accent1" w:themeShade="BF"/>
                <w:sz w:val="40"/>
                <w:szCs w:val="40"/>
              </w:rPr>
              <w:drawing>
                <wp:anchor distT="0" distB="0" distL="114300" distR="114300" simplePos="0" relativeHeight="251637248" behindDoc="0" locked="0" layoutInCell="1" allowOverlap="1" wp14:anchorId="40477E60" wp14:editId="14737A1C">
                  <wp:simplePos x="0" y="0"/>
                  <wp:positionH relativeFrom="column">
                    <wp:posOffset>-100233</wp:posOffset>
                  </wp:positionH>
                  <wp:positionV relativeFrom="paragraph">
                    <wp:posOffset>147</wp:posOffset>
                  </wp:positionV>
                  <wp:extent cx="696682" cy="861646"/>
                  <wp:effectExtent l="0" t="0" r="8255" b="0"/>
                  <wp:wrapNone/>
                  <wp:docPr id="1911361274" name="Picture 3" descr="A person wearing glasses and a green shirt&#10;&#10;Description automatically generated">
                    <a:extLst xmlns:a="http://schemas.openxmlformats.org/drawingml/2006/main">
                      <a:ext uri="{FF2B5EF4-FFF2-40B4-BE49-F238E27FC236}">
                        <a16:creationId xmlns:a16="http://schemas.microsoft.com/office/drawing/2014/main" id="{91AFDB36-ABDF-F75B-BEB8-BCBFA8991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wearing glasses and a green shirt&#10;&#10;Description automatically generated">
                            <a:extLst>
                              <a:ext uri="{FF2B5EF4-FFF2-40B4-BE49-F238E27FC236}">
                                <a16:creationId xmlns:a16="http://schemas.microsoft.com/office/drawing/2014/main" id="{91AFDB36-ABDF-F75B-BEB8-BCBFA8991BD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6682" cy="861646"/>
                          </a:xfrm>
                          <a:prstGeom prst="rect">
                            <a:avLst/>
                          </a:prstGeom>
                        </pic:spPr>
                      </pic:pic>
                    </a:graphicData>
                  </a:graphic>
                  <wp14:sizeRelH relativeFrom="margin">
                    <wp14:pctWidth>0</wp14:pctWidth>
                  </wp14:sizeRelH>
                  <wp14:sizeRelV relativeFrom="margin">
                    <wp14:pctHeight>0</wp14:pctHeight>
                  </wp14:sizeRelV>
                </wp:anchor>
              </w:drawing>
            </w:r>
          </w:p>
        </w:tc>
      </w:tr>
      <w:tr w:rsidR="005A7103" w14:paraId="00728807" w14:textId="77777777" w:rsidTr="3C746A94">
        <w:trPr>
          <w:jc w:val="center"/>
        </w:trPr>
        <w:tc>
          <w:tcPr>
            <w:tcW w:w="2270" w:type="dxa"/>
            <w:tcBorders>
              <w:right w:val="nil"/>
            </w:tcBorders>
            <w:shd w:val="clear" w:color="auto" w:fill="B8CCE4" w:themeFill="accent1" w:themeFillTint="66"/>
          </w:tcPr>
          <w:p w14:paraId="4ABA6487" w14:textId="5B50BECC" w:rsidR="005A7103" w:rsidRPr="005A7103" w:rsidRDefault="00DFEB41" w:rsidP="3C746A94">
            <w:pPr>
              <w:jc w:val="center"/>
              <w:rPr>
                <w:rFonts w:hAnsi="Calibri"/>
                <w:color w:val="000000" w:themeColor="text1"/>
                <w:sz w:val="24"/>
                <w:szCs w:val="24"/>
              </w:rPr>
            </w:pPr>
            <w:r w:rsidRPr="3C746A94">
              <w:rPr>
                <w:rFonts w:hAnsi="Calibri"/>
                <w:color w:val="000000" w:themeColor="text1"/>
              </w:rPr>
              <w:t>110937</w:t>
            </w:r>
          </w:p>
          <w:p w14:paraId="0FA7E18A" w14:textId="3557115A" w:rsidR="005A7103" w:rsidRPr="005A7103" w:rsidRDefault="00DFEB41" w:rsidP="3C746A94">
            <w:pPr>
              <w:jc w:val="center"/>
              <w:rPr>
                <w:rFonts w:hAnsi="Calibri"/>
                <w:color w:val="000000" w:themeColor="text1"/>
              </w:rPr>
            </w:pPr>
            <w:r w:rsidRPr="3C746A94">
              <w:rPr>
                <w:rFonts w:hAnsi="Calibri"/>
                <w:color w:val="000000" w:themeColor="text1"/>
              </w:rPr>
              <w:t>Ji Hua Zhu</w:t>
            </w:r>
          </w:p>
          <w:p w14:paraId="75735587" w14:textId="42941E32" w:rsidR="005A7103" w:rsidRPr="005A7103" w:rsidRDefault="4E950DA3" w:rsidP="00437A2D">
            <w:pPr>
              <w:jc w:val="center"/>
              <w:rPr>
                <w:rFonts w:hAnsi="Calibri"/>
                <w:color w:val="000000" w:themeColor="text1"/>
                <w:kern w:val="24"/>
              </w:rPr>
            </w:pPr>
            <w:r w:rsidRPr="3C746A94">
              <w:rPr>
                <w:rFonts w:hAnsi="Calibri"/>
                <w:color w:val="000000" w:themeColor="text1"/>
              </w:rPr>
              <w:t>jhzua@iscte-iul.pt</w:t>
            </w:r>
          </w:p>
        </w:tc>
        <w:tc>
          <w:tcPr>
            <w:tcW w:w="1699" w:type="dxa"/>
            <w:tcBorders>
              <w:left w:val="nil"/>
            </w:tcBorders>
            <w:shd w:val="clear" w:color="auto" w:fill="B8CCE4" w:themeFill="accent1" w:themeFillTint="66"/>
          </w:tcPr>
          <w:p w14:paraId="64A797ED" w14:textId="2F30BF3B" w:rsidR="005A7103" w:rsidRDefault="5CB7DC01" w:rsidP="3C746A94">
            <w:pPr>
              <w:jc w:val="center"/>
              <w:rPr>
                <w:rFonts w:asciiTheme="majorHAnsi" w:eastAsiaTheme="majorEastAsia" w:hAnsiTheme="majorHAnsi" w:cstheme="majorBidi"/>
                <w:color w:val="365F91" w:themeColor="accent1" w:themeShade="BF"/>
                <w:sz w:val="40"/>
                <w:szCs w:val="40"/>
              </w:rPr>
            </w:pPr>
            <w:ins w:id="1" w:author="Microsoft Word" w:date="2025-03-20T17:57:00Z">
              <w:r>
                <w:rPr>
                  <w:noProof/>
                </w:rPr>
                <w:drawing>
                  <wp:inline distT="0" distB="0" distL="0" distR="0" wp14:anchorId="23F60EAB" wp14:editId="46281632">
                    <wp:extent cx="808422" cy="800256"/>
                    <wp:effectExtent l="0" t="0" r="0" b="0"/>
                    <wp:docPr id="1849037785" name="Picture 184903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037785"/>
                            <pic:cNvPicPr/>
                          </pic:nvPicPr>
                          <pic:blipFill>
                            <a:blip r:embed="rId14">
                              <a:extLst>
                                <a:ext uri="{28A0092B-C50C-407E-A947-70E740481C1C}">
                                  <a14:useLocalDpi xmlns:a14="http://schemas.microsoft.com/office/drawing/2010/main" val="0"/>
                                </a:ext>
                              </a:extLst>
                            </a:blip>
                            <a:stretch>
                              <a:fillRect/>
                            </a:stretch>
                          </pic:blipFill>
                          <pic:spPr>
                            <a:xfrm>
                              <a:off x="0" y="0"/>
                              <a:ext cx="808422" cy="800256"/>
                            </a:xfrm>
                            <a:prstGeom prst="rect">
                              <a:avLst/>
                            </a:prstGeom>
                          </pic:spPr>
                        </pic:pic>
                      </a:graphicData>
                    </a:graphic>
                  </wp:inline>
                </w:drawing>
              </w:r>
            </w:ins>
          </w:p>
        </w:tc>
        <w:tc>
          <w:tcPr>
            <w:tcW w:w="236" w:type="dxa"/>
            <w:shd w:val="clear" w:color="auto" w:fill="FFFFFF" w:themeFill="background1"/>
          </w:tcPr>
          <w:p w14:paraId="0C7C4048" w14:textId="77777777" w:rsidR="005A7103" w:rsidRDefault="005A7103" w:rsidP="00437A2D">
            <w:pPr>
              <w:spacing w:before="360"/>
              <w:jc w:val="center"/>
              <w:rPr>
                <w:rFonts w:asciiTheme="majorHAnsi" w:eastAsiaTheme="majorEastAsia" w:hAnsiTheme="majorHAnsi" w:cstheme="majorBidi"/>
                <w:color w:val="365F91" w:themeColor="accent1" w:themeShade="BF"/>
                <w:sz w:val="40"/>
                <w:szCs w:val="40"/>
              </w:rPr>
            </w:pPr>
          </w:p>
        </w:tc>
        <w:tc>
          <w:tcPr>
            <w:tcW w:w="2458" w:type="dxa"/>
            <w:gridSpan w:val="2"/>
            <w:tcBorders>
              <w:right w:val="nil"/>
            </w:tcBorders>
            <w:shd w:val="clear" w:color="auto" w:fill="D6E3BC" w:themeFill="accent3" w:themeFillTint="66"/>
          </w:tcPr>
          <w:p w14:paraId="15BAD430" w14:textId="77777777" w:rsidR="005A7103" w:rsidRPr="005A7103" w:rsidRDefault="005A7103" w:rsidP="00437A2D">
            <w:pPr>
              <w:jc w:val="center"/>
              <w:rPr>
                <w:rFonts w:hAnsi="Calibri"/>
                <w:color w:val="000000" w:themeColor="text1"/>
                <w:kern w:val="24"/>
                <w:sz w:val="24"/>
                <w:szCs w:val="24"/>
              </w:rPr>
            </w:pPr>
            <w:r w:rsidRPr="005A7103">
              <w:rPr>
                <w:rFonts w:hAnsi="Calibri"/>
                <w:color w:val="000000" w:themeColor="text1"/>
                <w:kern w:val="24"/>
              </w:rPr>
              <w:t>123456</w:t>
            </w:r>
          </w:p>
          <w:p w14:paraId="3B6AFA99" w14:textId="77777777" w:rsidR="005A7103" w:rsidRPr="005A7103" w:rsidRDefault="005A7103" w:rsidP="00437A2D">
            <w:pPr>
              <w:jc w:val="center"/>
              <w:rPr>
                <w:rFonts w:hAnsi="Calibri"/>
                <w:color w:val="000000" w:themeColor="text1"/>
                <w:kern w:val="24"/>
              </w:rPr>
            </w:pPr>
            <w:r w:rsidRPr="005A7103">
              <w:rPr>
                <w:rFonts w:hAnsi="Calibri"/>
                <w:color w:val="000000" w:themeColor="text1"/>
                <w:kern w:val="24"/>
              </w:rPr>
              <w:t>Pedro Nogueira Ramos</w:t>
            </w:r>
          </w:p>
          <w:p w14:paraId="121C8C29"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hAnsi="Calibri"/>
                <w:color w:val="000000" w:themeColor="text1"/>
                <w:kern w:val="24"/>
              </w:rPr>
              <w:t>pnr@iscte-ul.pt</w:t>
            </w:r>
          </w:p>
        </w:tc>
        <w:tc>
          <w:tcPr>
            <w:tcW w:w="1275" w:type="dxa"/>
            <w:tcBorders>
              <w:left w:val="nil"/>
            </w:tcBorders>
            <w:shd w:val="clear" w:color="auto" w:fill="D6E3BC" w:themeFill="accent3" w:themeFillTint="66"/>
          </w:tcPr>
          <w:p w14:paraId="6C39CCCB"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asciiTheme="majorHAnsi" w:eastAsiaTheme="majorEastAsia" w:hAnsiTheme="majorHAnsi" w:cstheme="majorBidi"/>
                <w:noProof/>
                <w:color w:val="365F91" w:themeColor="accent1" w:themeShade="BF"/>
                <w:sz w:val="40"/>
                <w:szCs w:val="40"/>
              </w:rPr>
              <w:drawing>
                <wp:anchor distT="0" distB="0" distL="114300" distR="114300" simplePos="0" relativeHeight="251639296" behindDoc="0" locked="0" layoutInCell="1" allowOverlap="1" wp14:anchorId="47351703" wp14:editId="5AC0B4AA">
                  <wp:simplePos x="0" y="0"/>
                  <wp:positionH relativeFrom="column">
                    <wp:posOffset>-100233</wp:posOffset>
                  </wp:positionH>
                  <wp:positionV relativeFrom="paragraph">
                    <wp:posOffset>147</wp:posOffset>
                  </wp:positionV>
                  <wp:extent cx="696682" cy="861646"/>
                  <wp:effectExtent l="0" t="0" r="8255" b="0"/>
                  <wp:wrapNone/>
                  <wp:docPr id="1027349293" name="Picture 3" descr="A person wearing glasses and a green shirt&#10;&#10;Description automatically generated">
                    <a:extLst xmlns:a="http://schemas.openxmlformats.org/drawingml/2006/main">
                      <a:ext uri="{FF2B5EF4-FFF2-40B4-BE49-F238E27FC236}">
                        <a16:creationId xmlns:a16="http://schemas.microsoft.com/office/drawing/2014/main" id="{91AFDB36-ABDF-F75B-BEB8-BCBFA8991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wearing glasses and a green shirt&#10;&#10;Description automatically generated">
                            <a:extLst>
                              <a:ext uri="{FF2B5EF4-FFF2-40B4-BE49-F238E27FC236}">
                                <a16:creationId xmlns:a16="http://schemas.microsoft.com/office/drawing/2014/main" id="{91AFDB36-ABDF-F75B-BEB8-BCBFA8991BD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6682" cy="861646"/>
                          </a:xfrm>
                          <a:prstGeom prst="rect">
                            <a:avLst/>
                          </a:prstGeom>
                        </pic:spPr>
                      </pic:pic>
                    </a:graphicData>
                  </a:graphic>
                  <wp14:sizeRelH relativeFrom="margin">
                    <wp14:pctWidth>0</wp14:pctWidth>
                  </wp14:sizeRelH>
                  <wp14:sizeRelV relativeFrom="margin">
                    <wp14:pctHeight>0</wp14:pctHeight>
                  </wp14:sizeRelV>
                </wp:anchor>
              </w:drawing>
            </w:r>
          </w:p>
        </w:tc>
      </w:tr>
      <w:tr w:rsidR="005A7103" w14:paraId="2361144B" w14:textId="77777777" w:rsidTr="3C746A94">
        <w:trPr>
          <w:trHeight w:val="750"/>
          <w:jc w:val="center"/>
        </w:trPr>
        <w:tc>
          <w:tcPr>
            <w:tcW w:w="2270" w:type="dxa"/>
            <w:tcBorders>
              <w:right w:val="nil"/>
            </w:tcBorders>
            <w:shd w:val="clear" w:color="auto" w:fill="B8CCE4" w:themeFill="accent1" w:themeFillTint="66"/>
          </w:tcPr>
          <w:p w14:paraId="1E2771F4" w14:textId="1B8B8FB8" w:rsidR="005A7103" w:rsidRPr="005A7103" w:rsidRDefault="26DFD1A1" w:rsidP="3C746A94">
            <w:pPr>
              <w:jc w:val="center"/>
              <w:rPr>
                <w:rFonts w:hAnsi="Calibri"/>
                <w:color w:val="000000" w:themeColor="text1"/>
                <w:sz w:val="24"/>
                <w:szCs w:val="24"/>
              </w:rPr>
            </w:pPr>
            <w:r w:rsidRPr="3C746A94">
              <w:rPr>
                <w:rFonts w:hAnsi="Calibri"/>
                <w:color w:val="000000" w:themeColor="text1"/>
              </w:rPr>
              <w:t>111121</w:t>
            </w:r>
          </w:p>
          <w:p w14:paraId="30094100" w14:textId="551FF17A" w:rsidR="005A7103" w:rsidRPr="005A7103" w:rsidRDefault="26DFD1A1" w:rsidP="3C746A94">
            <w:pPr>
              <w:jc w:val="center"/>
              <w:rPr>
                <w:rFonts w:hAnsi="Calibri"/>
                <w:color w:val="000000" w:themeColor="text1"/>
              </w:rPr>
            </w:pPr>
            <w:r w:rsidRPr="3C746A94">
              <w:rPr>
                <w:rFonts w:hAnsi="Calibri"/>
                <w:color w:val="000000" w:themeColor="text1"/>
              </w:rPr>
              <w:t>Guilherme da Mota Castilho Caramelo Riço</w:t>
            </w:r>
          </w:p>
          <w:p w14:paraId="60F9B5B8" w14:textId="6BFAAEAA" w:rsidR="005A7103" w:rsidRPr="005A7103" w:rsidRDefault="26DFD1A1" w:rsidP="00437A2D">
            <w:pPr>
              <w:jc w:val="center"/>
              <w:rPr>
                <w:rFonts w:hAnsi="Calibri"/>
                <w:color w:val="000000" w:themeColor="text1"/>
                <w:kern w:val="24"/>
              </w:rPr>
            </w:pPr>
            <w:r w:rsidRPr="3C746A94">
              <w:rPr>
                <w:rFonts w:hAnsi="Calibri"/>
                <w:color w:val="000000" w:themeColor="text1"/>
              </w:rPr>
              <w:t>gmccr@iscte-iul.pt</w:t>
            </w:r>
          </w:p>
        </w:tc>
        <w:tc>
          <w:tcPr>
            <w:tcW w:w="1699" w:type="dxa"/>
            <w:tcBorders>
              <w:left w:val="nil"/>
            </w:tcBorders>
            <w:shd w:val="clear" w:color="auto" w:fill="B8CCE4" w:themeFill="accent1" w:themeFillTint="66"/>
          </w:tcPr>
          <w:p w14:paraId="100F3C88" w14:textId="2B8BCEDD" w:rsidR="005A7103" w:rsidRDefault="16C4D30E" w:rsidP="3C746A94">
            <w:pPr>
              <w:jc w:val="center"/>
              <w:rPr>
                <w:rFonts w:asciiTheme="majorHAnsi" w:eastAsiaTheme="majorEastAsia" w:hAnsiTheme="majorHAnsi" w:cstheme="majorBidi"/>
                <w:color w:val="365F91" w:themeColor="accent1" w:themeShade="BF"/>
                <w:sz w:val="40"/>
                <w:szCs w:val="40"/>
              </w:rPr>
            </w:pPr>
            <w:ins w:id="2" w:author="Microsoft Word" w:date="2025-03-20T17:57:00Z">
              <w:r>
                <w:rPr>
                  <w:noProof/>
                </w:rPr>
                <w:drawing>
                  <wp:inline distT="0" distB="0" distL="0" distR="0" wp14:anchorId="2E0A3C95" wp14:editId="24AD1260">
                    <wp:extent cx="761784" cy="876937"/>
                    <wp:effectExtent l="0" t="0" r="0" b="0"/>
                    <wp:docPr id="161595667" name="Picture 16159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95667"/>
                            <pic:cNvPicPr/>
                          </pic:nvPicPr>
                          <pic:blipFill>
                            <a:blip r:embed="rId15">
                              <a:extLst>
                                <a:ext uri="{28A0092B-C50C-407E-A947-70E740481C1C}">
                                  <a14:useLocalDpi xmlns:a14="http://schemas.microsoft.com/office/drawing/2010/main" val="0"/>
                                </a:ext>
                              </a:extLst>
                            </a:blip>
                            <a:stretch>
                              <a:fillRect/>
                            </a:stretch>
                          </pic:blipFill>
                          <pic:spPr>
                            <a:xfrm>
                              <a:off x="0" y="0"/>
                              <a:ext cx="761784" cy="876937"/>
                            </a:xfrm>
                            <a:prstGeom prst="rect">
                              <a:avLst/>
                            </a:prstGeom>
                          </pic:spPr>
                        </pic:pic>
                      </a:graphicData>
                    </a:graphic>
                  </wp:inline>
                </w:drawing>
              </w:r>
            </w:ins>
          </w:p>
        </w:tc>
        <w:tc>
          <w:tcPr>
            <w:tcW w:w="236" w:type="dxa"/>
            <w:shd w:val="clear" w:color="auto" w:fill="FFFFFF" w:themeFill="background1"/>
          </w:tcPr>
          <w:p w14:paraId="3391DB44" w14:textId="77777777" w:rsidR="005A7103" w:rsidRDefault="005A7103" w:rsidP="00437A2D">
            <w:pPr>
              <w:spacing w:before="360"/>
              <w:jc w:val="center"/>
              <w:rPr>
                <w:rFonts w:asciiTheme="majorHAnsi" w:eastAsiaTheme="majorEastAsia" w:hAnsiTheme="majorHAnsi" w:cstheme="majorBidi"/>
                <w:color w:val="365F91" w:themeColor="accent1" w:themeShade="BF"/>
                <w:sz w:val="40"/>
                <w:szCs w:val="40"/>
              </w:rPr>
            </w:pPr>
          </w:p>
        </w:tc>
        <w:tc>
          <w:tcPr>
            <w:tcW w:w="2458" w:type="dxa"/>
            <w:gridSpan w:val="2"/>
            <w:tcBorders>
              <w:right w:val="nil"/>
            </w:tcBorders>
            <w:shd w:val="clear" w:color="auto" w:fill="D6E3BC" w:themeFill="accent3" w:themeFillTint="66"/>
          </w:tcPr>
          <w:p w14:paraId="7D959079" w14:textId="77777777" w:rsidR="005A7103" w:rsidRPr="005A7103" w:rsidRDefault="005A7103" w:rsidP="00437A2D">
            <w:pPr>
              <w:jc w:val="center"/>
              <w:rPr>
                <w:rFonts w:hAnsi="Calibri"/>
                <w:color w:val="000000" w:themeColor="text1"/>
                <w:kern w:val="24"/>
                <w:sz w:val="24"/>
                <w:szCs w:val="24"/>
              </w:rPr>
            </w:pPr>
            <w:r w:rsidRPr="005A7103">
              <w:rPr>
                <w:rFonts w:hAnsi="Calibri"/>
                <w:color w:val="000000" w:themeColor="text1"/>
                <w:kern w:val="24"/>
              </w:rPr>
              <w:t>123456</w:t>
            </w:r>
          </w:p>
          <w:p w14:paraId="6DD46AD0" w14:textId="77777777" w:rsidR="005A7103" w:rsidRPr="005A7103" w:rsidRDefault="005A7103" w:rsidP="00437A2D">
            <w:pPr>
              <w:jc w:val="center"/>
              <w:rPr>
                <w:rFonts w:hAnsi="Calibri"/>
                <w:color w:val="000000" w:themeColor="text1"/>
                <w:kern w:val="24"/>
              </w:rPr>
            </w:pPr>
            <w:r w:rsidRPr="005A7103">
              <w:rPr>
                <w:rFonts w:hAnsi="Calibri"/>
                <w:color w:val="000000" w:themeColor="text1"/>
                <w:kern w:val="24"/>
              </w:rPr>
              <w:t>Pedro Nogueira Ramos</w:t>
            </w:r>
          </w:p>
          <w:p w14:paraId="0912AD52"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hAnsi="Calibri"/>
                <w:color w:val="000000" w:themeColor="text1"/>
                <w:kern w:val="24"/>
              </w:rPr>
              <w:t>pnr@iscte-ul.pt</w:t>
            </w:r>
          </w:p>
        </w:tc>
        <w:tc>
          <w:tcPr>
            <w:tcW w:w="1275" w:type="dxa"/>
            <w:tcBorders>
              <w:left w:val="nil"/>
            </w:tcBorders>
            <w:shd w:val="clear" w:color="auto" w:fill="D6E3BC" w:themeFill="accent3" w:themeFillTint="66"/>
          </w:tcPr>
          <w:p w14:paraId="2C8FCABA"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asciiTheme="majorHAnsi" w:eastAsiaTheme="majorEastAsia" w:hAnsiTheme="majorHAnsi" w:cstheme="majorBidi"/>
                <w:noProof/>
                <w:color w:val="365F91" w:themeColor="accent1" w:themeShade="BF"/>
                <w:sz w:val="40"/>
                <w:szCs w:val="40"/>
              </w:rPr>
              <w:drawing>
                <wp:anchor distT="0" distB="0" distL="114300" distR="114300" simplePos="0" relativeHeight="251640320" behindDoc="0" locked="0" layoutInCell="1" allowOverlap="1" wp14:anchorId="2EB60964" wp14:editId="1893025E">
                  <wp:simplePos x="0" y="0"/>
                  <wp:positionH relativeFrom="column">
                    <wp:posOffset>-100233</wp:posOffset>
                  </wp:positionH>
                  <wp:positionV relativeFrom="paragraph">
                    <wp:posOffset>147</wp:posOffset>
                  </wp:positionV>
                  <wp:extent cx="696682" cy="861646"/>
                  <wp:effectExtent l="0" t="0" r="8255" b="0"/>
                  <wp:wrapNone/>
                  <wp:docPr id="429960327" name="Picture 3" descr="A person wearing glasses and a green shirt&#10;&#10;Description automatically generated">
                    <a:extLst xmlns:a="http://schemas.openxmlformats.org/drawingml/2006/main">
                      <a:ext uri="{FF2B5EF4-FFF2-40B4-BE49-F238E27FC236}">
                        <a16:creationId xmlns:a16="http://schemas.microsoft.com/office/drawing/2014/main" id="{91AFDB36-ABDF-F75B-BEB8-BCBFA8991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wearing glasses and a green shirt&#10;&#10;Description automatically generated">
                            <a:extLst>
                              <a:ext uri="{FF2B5EF4-FFF2-40B4-BE49-F238E27FC236}">
                                <a16:creationId xmlns:a16="http://schemas.microsoft.com/office/drawing/2014/main" id="{91AFDB36-ABDF-F75B-BEB8-BCBFA8991BD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6682" cy="861646"/>
                          </a:xfrm>
                          <a:prstGeom prst="rect">
                            <a:avLst/>
                          </a:prstGeom>
                        </pic:spPr>
                      </pic:pic>
                    </a:graphicData>
                  </a:graphic>
                  <wp14:sizeRelH relativeFrom="margin">
                    <wp14:pctWidth>0</wp14:pctWidth>
                  </wp14:sizeRelH>
                  <wp14:sizeRelV relativeFrom="margin">
                    <wp14:pctHeight>0</wp14:pctHeight>
                  </wp14:sizeRelV>
                </wp:anchor>
              </w:drawing>
            </w:r>
          </w:p>
        </w:tc>
      </w:tr>
      <w:tr w:rsidR="005A7103" w14:paraId="37303F29" w14:textId="77777777" w:rsidTr="00521F77">
        <w:trPr>
          <w:trHeight w:val="1346"/>
          <w:jc w:val="center"/>
        </w:trPr>
        <w:tc>
          <w:tcPr>
            <w:tcW w:w="2270" w:type="dxa"/>
            <w:tcBorders>
              <w:right w:val="nil"/>
            </w:tcBorders>
            <w:shd w:val="clear" w:color="auto" w:fill="B8CCE4" w:themeFill="accent1" w:themeFillTint="66"/>
          </w:tcPr>
          <w:p w14:paraId="630BA853" w14:textId="2220F287" w:rsidR="005A7103" w:rsidRPr="005A7103" w:rsidRDefault="0348DB2A" w:rsidP="3C746A94">
            <w:pPr>
              <w:jc w:val="center"/>
              <w:rPr>
                <w:rFonts w:hAnsi="Calibri"/>
                <w:color w:val="000000" w:themeColor="text1"/>
              </w:rPr>
            </w:pPr>
            <w:r w:rsidRPr="3C746A94">
              <w:rPr>
                <w:rFonts w:hAnsi="Calibri"/>
                <w:color w:val="000000" w:themeColor="text1"/>
              </w:rPr>
              <w:t>111213</w:t>
            </w:r>
            <w:r w:rsidR="005A7103">
              <w:br/>
            </w:r>
            <w:r w:rsidR="3CA9027F" w:rsidRPr="3C746A94">
              <w:rPr>
                <w:rFonts w:hAnsi="Calibri"/>
                <w:color w:val="000000" w:themeColor="text1"/>
              </w:rPr>
              <w:t>Gonçalo Vieira</w:t>
            </w:r>
            <w:r w:rsidR="005A7103">
              <w:br/>
            </w:r>
            <w:r w:rsidR="4E71D9C4" w:rsidRPr="3C746A94">
              <w:rPr>
                <w:rFonts w:hAnsi="Calibri"/>
                <w:color w:val="000000" w:themeColor="text1"/>
              </w:rPr>
              <w:t>Henriques</w:t>
            </w:r>
            <w:r w:rsidR="005A7103">
              <w:br/>
            </w:r>
            <w:r w:rsidR="0D02167D" w:rsidRPr="3C746A94">
              <w:rPr>
                <w:rFonts w:hAnsi="Calibri"/>
                <w:color w:val="000000" w:themeColor="text1"/>
              </w:rPr>
              <w:t>gvhsa@iscte-iul.pt</w:t>
            </w:r>
          </w:p>
        </w:tc>
        <w:tc>
          <w:tcPr>
            <w:tcW w:w="1699" w:type="dxa"/>
            <w:tcBorders>
              <w:left w:val="nil"/>
            </w:tcBorders>
            <w:shd w:val="clear" w:color="auto" w:fill="B8CCE4" w:themeFill="accent1" w:themeFillTint="66"/>
          </w:tcPr>
          <w:p w14:paraId="55C62C52" w14:textId="143F6867" w:rsidR="00521F77" w:rsidRDefault="00521F77" w:rsidP="00521F77">
            <w:r>
              <w:t xml:space="preserve">    </w:t>
            </w:r>
            <w:ins w:id="3" w:author="Microsoft Word" w:date="2025-03-20T17:57:00Z">
              <w:r>
                <w:rPr>
                  <w:noProof/>
                </w:rPr>
                <w:drawing>
                  <wp:inline distT="0" distB="0" distL="0" distR="0" wp14:anchorId="4F091C45" wp14:editId="2B8E6719">
                    <wp:extent cx="643756" cy="910454"/>
                    <wp:effectExtent l="0" t="0" r="0" b="0"/>
                    <wp:docPr id="1077217802" name="Picture 10772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217802"/>
                            <pic:cNvPicPr/>
                          </pic:nvPicPr>
                          <pic:blipFill>
                            <a:blip r:embed="rId16">
                              <a:extLst>
                                <a:ext uri="{28A0092B-C50C-407E-A947-70E740481C1C}">
                                  <a14:useLocalDpi xmlns:a14="http://schemas.microsoft.com/office/drawing/2010/main" val="0"/>
                                </a:ext>
                              </a:extLst>
                            </a:blip>
                            <a:stretch>
                              <a:fillRect/>
                            </a:stretch>
                          </pic:blipFill>
                          <pic:spPr>
                            <a:xfrm>
                              <a:off x="0" y="0"/>
                              <a:ext cx="643756" cy="910454"/>
                            </a:xfrm>
                            <a:prstGeom prst="rect">
                              <a:avLst/>
                            </a:prstGeom>
                          </pic:spPr>
                        </pic:pic>
                      </a:graphicData>
                    </a:graphic>
                  </wp:inline>
                </w:drawing>
              </w:r>
            </w:ins>
          </w:p>
        </w:tc>
        <w:tc>
          <w:tcPr>
            <w:tcW w:w="236" w:type="dxa"/>
            <w:shd w:val="clear" w:color="auto" w:fill="FFFFFF" w:themeFill="background1"/>
          </w:tcPr>
          <w:p w14:paraId="2E9F178A" w14:textId="77777777" w:rsidR="005A7103" w:rsidRDefault="005A7103" w:rsidP="00437A2D">
            <w:pPr>
              <w:spacing w:before="360"/>
              <w:jc w:val="center"/>
              <w:rPr>
                <w:rFonts w:asciiTheme="majorHAnsi" w:eastAsiaTheme="majorEastAsia" w:hAnsiTheme="majorHAnsi" w:cstheme="majorBidi"/>
                <w:color w:val="365F91" w:themeColor="accent1" w:themeShade="BF"/>
                <w:sz w:val="40"/>
                <w:szCs w:val="40"/>
              </w:rPr>
            </w:pPr>
          </w:p>
        </w:tc>
        <w:tc>
          <w:tcPr>
            <w:tcW w:w="2458" w:type="dxa"/>
            <w:gridSpan w:val="2"/>
            <w:tcBorders>
              <w:right w:val="nil"/>
            </w:tcBorders>
            <w:shd w:val="clear" w:color="auto" w:fill="D6E3BC" w:themeFill="accent3" w:themeFillTint="66"/>
          </w:tcPr>
          <w:p w14:paraId="2856C321" w14:textId="77777777" w:rsidR="005A7103" w:rsidRPr="005A7103" w:rsidRDefault="005A7103" w:rsidP="00437A2D">
            <w:pPr>
              <w:jc w:val="center"/>
              <w:rPr>
                <w:rFonts w:hAnsi="Calibri"/>
                <w:color w:val="000000" w:themeColor="text1"/>
                <w:kern w:val="24"/>
                <w:sz w:val="24"/>
                <w:szCs w:val="24"/>
              </w:rPr>
            </w:pPr>
            <w:r w:rsidRPr="005A7103">
              <w:rPr>
                <w:rFonts w:hAnsi="Calibri"/>
                <w:color w:val="000000" w:themeColor="text1"/>
                <w:kern w:val="24"/>
              </w:rPr>
              <w:t>123456</w:t>
            </w:r>
          </w:p>
          <w:p w14:paraId="23889318" w14:textId="77777777" w:rsidR="005A7103" w:rsidRPr="005A7103" w:rsidRDefault="005A7103" w:rsidP="00437A2D">
            <w:pPr>
              <w:jc w:val="center"/>
              <w:rPr>
                <w:rFonts w:hAnsi="Calibri"/>
                <w:color w:val="000000" w:themeColor="text1"/>
                <w:kern w:val="24"/>
              </w:rPr>
            </w:pPr>
            <w:r w:rsidRPr="005A7103">
              <w:rPr>
                <w:rFonts w:hAnsi="Calibri"/>
                <w:color w:val="000000" w:themeColor="text1"/>
                <w:kern w:val="24"/>
              </w:rPr>
              <w:t>Pedro Nogueira Ramos</w:t>
            </w:r>
          </w:p>
          <w:p w14:paraId="497FCBD8"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hAnsi="Calibri"/>
                <w:color w:val="000000" w:themeColor="text1"/>
                <w:kern w:val="24"/>
              </w:rPr>
              <w:t>pnr@iscte-ul.pt</w:t>
            </w:r>
          </w:p>
        </w:tc>
        <w:tc>
          <w:tcPr>
            <w:tcW w:w="1275" w:type="dxa"/>
            <w:tcBorders>
              <w:left w:val="nil"/>
            </w:tcBorders>
            <w:shd w:val="clear" w:color="auto" w:fill="D6E3BC" w:themeFill="accent3" w:themeFillTint="66"/>
          </w:tcPr>
          <w:p w14:paraId="46BC0C4A"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asciiTheme="majorHAnsi" w:eastAsiaTheme="majorEastAsia" w:hAnsiTheme="majorHAnsi" w:cstheme="majorBidi"/>
                <w:noProof/>
                <w:color w:val="365F91" w:themeColor="accent1" w:themeShade="BF"/>
                <w:sz w:val="40"/>
                <w:szCs w:val="40"/>
              </w:rPr>
              <w:drawing>
                <wp:anchor distT="0" distB="0" distL="114300" distR="114300" simplePos="0" relativeHeight="251638272" behindDoc="0" locked="0" layoutInCell="1" allowOverlap="1" wp14:anchorId="39958E83" wp14:editId="39891AF2">
                  <wp:simplePos x="0" y="0"/>
                  <wp:positionH relativeFrom="column">
                    <wp:posOffset>-100233</wp:posOffset>
                  </wp:positionH>
                  <wp:positionV relativeFrom="paragraph">
                    <wp:posOffset>147</wp:posOffset>
                  </wp:positionV>
                  <wp:extent cx="696682" cy="861646"/>
                  <wp:effectExtent l="0" t="0" r="8255" b="0"/>
                  <wp:wrapNone/>
                  <wp:docPr id="367457450" name="Picture 3" descr="A person wearing glasses and a green shirt&#10;&#10;Description automatically generated">
                    <a:extLst xmlns:a="http://schemas.openxmlformats.org/drawingml/2006/main">
                      <a:ext uri="{FF2B5EF4-FFF2-40B4-BE49-F238E27FC236}">
                        <a16:creationId xmlns:a16="http://schemas.microsoft.com/office/drawing/2014/main" id="{91AFDB36-ABDF-F75B-BEB8-BCBFA8991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wearing glasses and a green shirt&#10;&#10;Description automatically generated">
                            <a:extLst>
                              <a:ext uri="{FF2B5EF4-FFF2-40B4-BE49-F238E27FC236}">
                                <a16:creationId xmlns:a16="http://schemas.microsoft.com/office/drawing/2014/main" id="{91AFDB36-ABDF-F75B-BEB8-BCBFA8991BD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6682" cy="861646"/>
                          </a:xfrm>
                          <a:prstGeom prst="rect">
                            <a:avLst/>
                          </a:prstGeom>
                        </pic:spPr>
                      </pic:pic>
                    </a:graphicData>
                  </a:graphic>
                  <wp14:sizeRelH relativeFrom="margin">
                    <wp14:pctWidth>0</wp14:pctWidth>
                  </wp14:sizeRelH>
                  <wp14:sizeRelV relativeFrom="margin">
                    <wp14:pctHeight>0</wp14:pctHeight>
                  </wp14:sizeRelV>
                </wp:anchor>
              </w:drawing>
            </w:r>
          </w:p>
        </w:tc>
      </w:tr>
      <w:tr w:rsidR="005A7103" w14:paraId="64F9036A" w14:textId="77777777" w:rsidTr="3C746A94">
        <w:trPr>
          <w:jc w:val="center"/>
        </w:trPr>
        <w:tc>
          <w:tcPr>
            <w:tcW w:w="2270" w:type="dxa"/>
            <w:tcBorders>
              <w:right w:val="nil"/>
            </w:tcBorders>
            <w:shd w:val="clear" w:color="auto" w:fill="B8CCE4" w:themeFill="accent1" w:themeFillTint="66"/>
          </w:tcPr>
          <w:p w14:paraId="5BDB8A35" w14:textId="77777777" w:rsidR="005A7103" w:rsidRPr="005A7103" w:rsidRDefault="6C54903B" w:rsidP="3C746A94">
            <w:pPr>
              <w:jc w:val="center"/>
              <w:rPr>
                <w:rFonts w:hAnsi="Calibri"/>
                <w:color w:val="000000" w:themeColor="text1"/>
                <w:kern w:val="24"/>
              </w:rPr>
            </w:pPr>
            <w:r w:rsidRPr="005A7103">
              <w:rPr>
                <w:rFonts w:hAnsi="Calibri"/>
                <w:color w:val="000000" w:themeColor="text1"/>
                <w:kern w:val="24"/>
              </w:rPr>
              <w:t>111255</w:t>
            </w:r>
          </w:p>
          <w:p w14:paraId="77D0DA76" w14:textId="7C57DBCA" w:rsidR="6C54903B" w:rsidRDefault="6C54903B" w:rsidP="3C746A94">
            <w:pPr>
              <w:jc w:val="center"/>
              <w:rPr>
                <w:rFonts w:hAnsi="Calibri"/>
                <w:color w:val="000000" w:themeColor="text1"/>
              </w:rPr>
            </w:pPr>
            <w:r w:rsidRPr="3C746A94">
              <w:rPr>
                <w:rFonts w:hAnsi="Calibri"/>
                <w:color w:val="000000" w:themeColor="text1"/>
              </w:rPr>
              <w:t>Rodrigo</w:t>
            </w:r>
            <w:r w:rsidR="071B9046" w:rsidRPr="3C746A94">
              <w:rPr>
                <w:rFonts w:hAnsi="Calibri"/>
                <w:color w:val="000000" w:themeColor="text1"/>
              </w:rPr>
              <w:t xml:space="preserve"> Miguel Cosme dos</w:t>
            </w:r>
            <w:r w:rsidRPr="3C746A94">
              <w:rPr>
                <w:rFonts w:hAnsi="Calibri"/>
                <w:color w:val="000000" w:themeColor="text1"/>
              </w:rPr>
              <w:t xml:space="preserve"> Santos</w:t>
            </w:r>
          </w:p>
          <w:p w14:paraId="33FE4C80" w14:textId="59AB8168" w:rsidR="005A7103" w:rsidRPr="005A7103" w:rsidRDefault="6C54903B" w:rsidP="00437A2D">
            <w:pPr>
              <w:jc w:val="center"/>
              <w:rPr>
                <w:rFonts w:hAnsi="Calibri"/>
                <w:color w:val="000000" w:themeColor="text1"/>
                <w:kern w:val="24"/>
              </w:rPr>
            </w:pPr>
            <w:r w:rsidRPr="005A7103">
              <w:rPr>
                <w:rFonts w:hAnsi="Calibri"/>
                <w:color w:val="000000" w:themeColor="text1"/>
                <w:kern w:val="24"/>
              </w:rPr>
              <w:t>rmcss1</w:t>
            </w:r>
            <w:r w:rsidR="005A7103" w:rsidRPr="005A7103">
              <w:rPr>
                <w:rFonts w:hAnsi="Calibri"/>
                <w:color w:val="000000" w:themeColor="text1"/>
                <w:kern w:val="24"/>
              </w:rPr>
              <w:t>@iscte-ul.pt</w:t>
            </w:r>
          </w:p>
        </w:tc>
        <w:tc>
          <w:tcPr>
            <w:tcW w:w="1699" w:type="dxa"/>
            <w:tcBorders>
              <w:left w:val="nil"/>
            </w:tcBorders>
            <w:shd w:val="clear" w:color="auto" w:fill="B8CCE4" w:themeFill="accent1" w:themeFillTint="66"/>
          </w:tcPr>
          <w:p w14:paraId="6DD06F9A" w14:textId="23F66A15" w:rsidR="005A7103" w:rsidRDefault="64564111" w:rsidP="3C746A94">
            <w:pPr>
              <w:jc w:val="center"/>
              <w:rPr>
                <w:rFonts w:asciiTheme="majorHAnsi" w:eastAsiaTheme="majorEastAsia" w:hAnsiTheme="majorHAnsi" w:cstheme="majorBidi"/>
                <w:color w:val="365F91" w:themeColor="accent1" w:themeShade="BF"/>
                <w:sz w:val="40"/>
                <w:szCs w:val="40"/>
              </w:rPr>
            </w:pPr>
            <w:ins w:id="4" w:author="Microsoft Word" w:date="2025-03-20T17:57:00Z">
              <w:r>
                <w:rPr>
                  <w:noProof/>
                </w:rPr>
                <w:drawing>
                  <wp:inline distT="0" distB="0" distL="0" distR="0" wp14:anchorId="336072D4" wp14:editId="3018695F">
                    <wp:extent cx="668834" cy="930066"/>
                    <wp:effectExtent l="0" t="0" r="0" b="0"/>
                    <wp:docPr id="843996357" name="Picture 8439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996357"/>
                            <pic:cNvPicPr/>
                          </pic:nvPicPr>
                          <pic:blipFill>
                            <a:blip r:embed="rId17">
                              <a:extLst>
                                <a:ext uri="{28A0092B-C50C-407E-A947-70E740481C1C}">
                                  <a14:useLocalDpi xmlns:a14="http://schemas.microsoft.com/office/drawing/2010/main" val="0"/>
                                </a:ext>
                              </a:extLst>
                            </a:blip>
                            <a:srcRect t="21341"/>
                            <a:stretch>
                              <a:fillRect/>
                            </a:stretch>
                          </pic:blipFill>
                          <pic:spPr>
                            <a:xfrm>
                              <a:off x="0" y="0"/>
                              <a:ext cx="668834" cy="930066"/>
                            </a:xfrm>
                            <a:prstGeom prst="rect">
                              <a:avLst/>
                            </a:prstGeom>
                          </pic:spPr>
                        </pic:pic>
                      </a:graphicData>
                    </a:graphic>
                  </wp:inline>
                </w:drawing>
              </w:r>
            </w:ins>
          </w:p>
        </w:tc>
        <w:tc>
          <w:tcPr>
            <w:tcW w:w="236" w:type="dxa"/>
            <w:shd w:val="clear" w:color="auto" w:fill="FFFFFF" w:themeFill="background1"/>
          </w:tcPr>
          <w:p w14:paraId="705656A9" w14:textId="77777777" w:rsidR="005A7103" w:rsidRDefault="005A7103" w:rsidP="00437A2D">
            <w:pPr>
              <w:spacing w:before="360"/>
              <w:jc w:val="center"/>
              <w:rPr>
                <w:rFonts w:asciiTheme="majorHAnsi" w:eastAsiaTheme="majorEastAsia" w:hAnsiTheme="majorHAnsi" w:cstheme="majorBidi"/>
                <w:color w:val="365F91" w:themeColor="accent1" w:themeShade="BF"/>
                <w:sz w:val="40"/>
                <w:szCs w:val="40"/>
              </w:rPr>
            </w:pPr>
          </w:p>
        </w:tc>
        <w:tc>
          <w:tcPr>
            <w:tcW w:w="2458" w:type="dxa"/>
            <w:gridSpan w:val="2"/>
            <w:tcBorders>
              <w:right w:val="nil"/>
            </w:tcBorders>
            <w:shd w:val="clear" w:color="auto" w:fill="D6E3BC" w:themeFill="accent3" w:themeFillTint="66"/>
          </w:tcPr>
          <w:p w14:paraId="3B478B01" w14:textId="77777777" w:rsidR="005A7103" w:rsidRPr="005A7103" w:rsidRDefault="005A7103" w:rsidP="00437A2D">
            <w:pPr>
              <w:jc w:val="center"/>
              <w:rPr>
                <w:rFonts w:hAnsi="Calibri"/>
                <w:color w:val="000000" w:themeColor="text1"/>
                <w:kern w:val="24"/>
                <w:sz w:val="24"/>
                <w:szCs w:val="24"/>
              </w:rPr>
            </w:pPr>
            <w:r w:rsidRPr="005A7103">
              <w:rPr>
                <w:rFonts w:hAnsi="Calibri"/>
                <w:color w:val="000000" w:themeColor="text1"/>
                <w:kern w:val="24"/>
              </w:rPr>
              <w:t>123456</w:t>
            </w:r>
          </w:p>
          <w:p w14:paraId="42AC77B6" w14:textId="77777777" w:rsidR="005A7103" w:rsidRPr="005A7103" w:rsidRDefault="005A7103" w:rsidP="00437A2D">
            <w:pPr>
              <w:jc w:val="center"/>
              <w:rPr>
                <w:rFonts w:hAnsi="Calibri"/>
                <w:color w:val="000000" w:themeColor="text1"/>
                <w:kern w:val="24"/>
              </w:rPr>
            </w:pPr>
            <w:r w:rsidRPr="005A7103">
              <w:rPr>
                <w:rFonts w:hAnsi="Calibri"/>
                <w:color w:val="000000" w:themeColor="text1"/>
                <w:kern w:val="24"/>
              </w:rPr>
              <w:t>Pedro Nogueira Ramos</w:t>
            </w:r>
          </w:p>
          <w:p w14:paraId="6D794C7E"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hAnsi="Calibri"/>
                <w:color w:val="000000" w:themeColor="text1"/>
                <w:kern w:val="24"/>
              </w:rPr>
              <w:t>pnr@iscte-ul.pt</w:t>
            </w:r>
          </w:p>
        </w:tc>
        <w:tc>
          <w:tcPr>
            <w:tcW w:w="1275" w:type="dxa"/>
            <w:tcBorders>
              <w:left w:val="nil"/>
            </w:tcBorders>
            <w:shd w:val="clear" w:color="auto" w:fill="D6E3BC" w:themeFill="accent3" w:themeFillTint="66"/>
          </w:tcPr>
          <w:p w14:paraId="617873A2"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asciiTheme="majorHAnsi" w:eastAsiaTheme="majorEastAsia" w:hAnsiTheme="majorHAnsi" w:cstheme="majorBidi"/>
                <w:noProof/>
                <w:color w:val="365F91" w:themeColor="accent1" w:themeShade="BF"/>
                <w:sz w:val="40"/>
                <w:szCs w:val="40"/>
              </w:rPr>
              <w:drawing>
                <wp:anchor distT="0" distB="0" distL="114300" distR="114300" simplePos="0" relativeHeight="251641344" behindDoc="0" locked="0" layoutInCell="1" allowOverlap="1" wp14:anchorId="4B3AF515" wp14:editId="2FD8F3BB">
                  <wp:simplePos x="0" y="0"/>
                  <wp:positionH relativeFrom="column">
                    <wp:posOffset>-100233</wp:posOffset>
                  </wp:positionH>
                  <wp:positionV relativeFrom="paragraph">
                    <wp:posOffset>147</wp:posOffset>
                  </wp:positionV>
                  <wp:extent cx="696682" cy="861646"/>
                  <wp:effectExtent l="0" t="0" r="8255" b="0"/>
                  <wp:wrapNone/>
                  <wp:docPr id="1343295289" name="Picture 3" descr="A person wearing glasses and a green shirt&#10;&#10;Description automatically generated">
                    <a:extLst xmlns:a="http://schemas.openxmlformats.org/drawingml/2006/main">
                      <a:ext uri="{FF2B5EF4-FFF2-40B4-BE49-F238E27FC236}">
                        <a16:creationId xmlns:a16="http://schemas.microsoft.com/office/drawing/2014/main" id="{91AFDB36-ABDF-F75B-BEB8-BCBFA8991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wearing glasses and a green shirt&#10;&#10;Description automatically generated">
                            <a:extLst>
                              <a:ext uri="{FF2B5EF4-FFF2-40B4-BE49-F238E27FC236}">
                                <a16:creationId xmlns:a16="http://schemas.microsoft.com/office/drawing/2014/main" id="{91AFDB36-ABDF-F75B-BEB8-BCBFA8991BD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6682" cy="861646"/>
                          </a:xfrm>
                          <a:prstGeom prst="rect">
                            <a:avLst/>
                          </a:prstGeom>
                        </pic:spPr>
                      </pic:pic>
                    </a:graphicData>
                  </a:graphic>
                  <wp14:sizeRelH relativeFrom="margin">
                    <wp14:pctWidth>0</wp14:pctWidth>
                  </wp14:sizeRelH>
                  <wp14:sizeRelV relativeFrom="margin">
                    <wp14:pctHeight>0</wp14:pctHeight>
                  </wp14:sizeRelV>
                </wp:anchor>
              </w:drawing>
            </w:r>
          </w:p>
        </w:tc>
      </w:tr>
      <w:tr w:rsidR="005A7103" w14:paraId="048A1236" w14:textId="77777777" w:rsidTr="3C746A94">
        <w:trPr>
          <w:jc w:val="center"/>
        </w:trPr>
        <w:tc>
          <w:tcPr>
            <w:tcW w:w="2270" w:type="dxa"/>
            <w:tcBorders>
              <w:right w:val="nil"/>
            </w:tcBorders>
            <w:shd w:val="clear" w:color="auto" w:fill="B8CCE4" w:themeFill="accent1" w:themeFillTint="66"/>
          </w:tcPr>
          <w:p w14:paraId="310B2341" w14:textId="77777777" w:rsidR="005A7103" w:rsidRPr="005A7103" w:rsidRDefault="5E14F120" w:rsidP="3C746A94">
            <w:pPr>
              <w:jc w:val="center"/>
              <w:rPr>
                <w:rFonts w:hAnsi="Calibri"/>
                <w:color w:val="000000" w:themeColor="text1"/>
                <w:kern w:val="24"/>
              </w:rPr>
            </w:pPr>
            <w:r w:rsidRPr="005A7103">
              <w:rPr>
                <w:rFonts w:hAnsi="Calibri"/>
                <w:color w:val="000000" w:themeColor="text1"/>
                <w:kern w:val="24"/>
              </w:rPr>
              <w:t>111257</w:t>
            </w:r>
          </w:p>
          <w:p w14:paraId="135431AF" w14:textId="3816896D" w:rsidR="005A7103" w:rsidRPr="005A7103" w:rsidRDefault="5E14F120" w:rsidP="00437A2D">
            <w:pPr>
              <w:jc w:val="center"/>
              <w:rPr>
                <w:rFonts w:hAnsi="Calibri"/>
                <w:color w:val="000000" w:themeColor="text1"/>
                <w:kern w:val="24"/>
              </w:rPr>
            </w:pPr>
            <w:r w:rsidRPr="005A7103">
              <w:rPr>
                <w:rFonts w:hAnsi="Calibri"/>
                <w:color w:val="000000" w:themeColor="text1"/>
                <w:kern w:val="24"/>
              </w:rPr>
              <w:t xml:space="preserve">Ricardo </w:t>
            </w:r>
            <w:r w:rsidR="1728D1F3" w:rsidRPr="005A7103">
              <w:rPr>
                <w:rFonts w:hAnsi="Calibri"/>
                <w:color w:val="000000" w:themeColor="text1"/>
                <w:kern w:val="24"/>
              </w:rPr>
              <w:t xml:space="preserve">Fernandes Paulo </w:t>
            </w:r>
            <w:r w:rsidRPr="005A7103">
              <w:rPr>
                <w:rFonts w:hAnsi="Calibri"/>
                <w:color w:val="000000" w:themeColor="text1"/>
                <w:kern w:val="24"/>
              </w:rPr>
              <w:t>Isidro</w:t>
            </w:r>
          </w:p>
          <w:p w14:paraId="2002BB7A" w14:textId="19CBA828" w:rsidR="005A7103" w:rsidRPr="005A7103" w:rsidRDefault="5E14F120" w:rsidP="00437A2D">
            <w:pPr>
              <w:jc w:val="center"/>
              <w:rPr>
                <w:rFonts w:hAnsi="Calibri"/>
                <w:color w:val="000000" w:themeColor="text1"/>
                <w:kern w:val="24"/>
              </w:rPr>
            </w:pPr>
            <w:r w:rsidRPr="005A7103">
              <w:rPr>
                <w:rFonts w:hAnsi="Calibri"/>
                <w:color w:val="000000" w:themeColor="text1"/>
                <w:kern w:val="24"/>
              </w:rPr>
              <w:t>rfpio</w:t>
            </w:r>
            <w:r w:rsidR="005A7103" w:rsidRPr="005A7103">
              <w:rPr>
                <w:rFonts w:hAnsi="Calibri"/>
                <w:color w:val="000000" w:themeColor="text1"/>
                <w:kern w:val="24"/>
              </w:rPr>
              <w:t>@iscte-ul.pt</w:t>
            </w:r>
          </w:p>
        </w:tc>
        <w:tc>
          <w:tcPr>
            <w:tcW w:w="1699" w:type="dxa"/>
            <w:tcBorders>
              <w:left w:val="nil"/>
            </w:tcBorders>
            <w:shd w:val="clear" w:color="auto" w:fill="B8CCE4" w:themeFill="accent1" w:themeFillTint="66"/>
          </w:tcPr>
          <w:p w14:paraId="4AF5F9B5" w14:textId="5BC627DC" w:rsidR="005A7103" w:rsidRDefault="1DEDA06B" w:rsidP="3C746A94">
            <w:pPr>
              <w:jc w:val="center"/>
              <w:rPr>
                <w:rFonts w:asciiTheme="majorHAnsi" w:eastAsiaTheme="majorEastAsia" w:hAnsiTheme="majorHAnsi" w:cstheme="majorBidi"/>
                <w:color w:val="365F91" w:themeColor="accent1" w:themeShade="BF"/>
                <w:sz w:val="40"/>
                <w:szCs w:val="40"/>
              </w:rPr>
            </w:pPr>
            <w:ins w:id="5" w:author="Microsoft Word" w:date="2025-03-20T17:57:00Z">
              <w:r>
                <w:rPr>
                  <w:noProof/>
                </w:rPr>
                <w:drawing>
                  <wp:inline distT="0" distB="0" distL="0" distR="0" wp14:anchorId="66424E95" wp14:editId="69B5D704">
                    <wp:extent cx="872728" cy="900001"/>
                    <wp:effectExtent l="0" t="0" r="0" b="0"/>
                    <wp:docPr id="1670561288" name="Picture 167056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61288"/>
                            <pic:cNvPicPr/>
                          </pic:nvPicPr>
                          <pic:blipFill>
                            <a:blip r:embed="rId18">
                              <a:extLst>
                                <a:ext uri="{28A0092B-C50C-407E-A947-70E740481C1C}">
                                  <a14:useLocalDpi xmlns:a14="http://schemas.microsoft.com/office/drawing/2010/main" val="0"/>
                                </a:ext>
                              </a:extLst>
                            </a:blip>
                            <a:stretch>
                              <a:fillRect/>
                            </a:stretch>
                          </pic:blipFill>
                          <pic:spPr>
                            <a:xfrm>
                              <a:off x="0" y="0"/>
                              <a:ext cx="872728" cy="900001"/>
                            </a:xfrm>
                            <a:prstGeom prst="rect">
                              <a:avLst/>
                            </a:prstGeom>
                          </pic:spPr>
                        </pic:pic>
                      </a:graphicData>
                    </a:graphic>
                  </wp:inline>
                </w:drawing>
              </w:r>
            </w:ins>
          </w:p>
        </w:tc>
        <w:tc>
          <w:tcPr>
            <w:tcW w:w="236" w:type="dxa"/>
            <w:shd w:val="clear" w:color="auto" w:fill="FFFFFF" w:themeFill="background1"/>
          </w:tcPr>
          <w:p w14:paraId="59796A52" w14:textId="77777777" w:rsidR="005A7103" w:rsidRDefault="005A7103" w:rsidP="00437A2D">
            <w:pPr>
              <w:spacing w:before="360"/>
              <w:jc w:val="center"/>
              <w:rPr>
                <w:rFonts w:asciiTheme="majorHAnsi" w:eastAsiaTheme="majorEastAsia" w:hAnsiTheme="majorHAnsi" w:cstheme="majorBidi"/>
                <w:color w:val="365F91" w:themeColor="accent1" w:themeShade="BF"/>
                <w:sz w:val="40"/>
                <w:szCs w:val="40"/>
              </w:rPr>
            </w:pPr>
          </w:p>
        </w:tc>
        <w:tc>
          <w:tcPr>
            <w:tcW w:w="2458" w:type="dxa"/>
            <w:gridSpan w:val="2"/>
            <w:tcBorders>
              <w:right w:val="nil"/>
            </w:tcBorders>
            <w:shd w:val="clear" w:color="auto" w:fill="D6E3BC" w:themeFill="accent3" w:themeFillTint="66"/>
          </w:tcPr>
          <w:p w14:paraId="21F0B644" w14:textId="77777777" w:rsidR="005A7103" w:rsidRPr="005A7103" w:rsidRDefault="005A7103" w:rsidP="00437A2D">
            <w:pPr>
              <w:jc w:val="center"/>
              <w:rPr>
                <w:rFonts w:hAnsi="Calibri"/>
                <w:color w:val="000000" w:themeColor="text1"/>
                <w:kern w:val="24"/>
                <w:sz w:val="24"/>
                <w:szCs w:val="24"/>
              </w:rPr>
            </w:pPr>
            <w:r w:rsidRPr="005A7103">
              <w:rPr>
                <w:rFonts w:hAnsi="Calibri"/>
                <w:color w:val="000000" w:themeColor="text1"/>
                <w:kern w:val="24"/>
              </w:rPr>
              <w:t>123456</w:t>
            </w:r>
          </w:p>
          <w:p w14:paraId="2A8D0674" w14:textId="77777777" w:rsidR="005A7103" w:rsidRPr="005A7103" w:rsidRDefault="005A7103" w:rsidP="00437A2D">
            <w:pPr>
              <w:jc w:val="center"/>
              <w:rPr>
                <w:rFonts w:hAnsi="Calibri"/>
                <w:color w:val="000000" w:themeColor="text1"/>
                <w:kern w:val="24"/>
              </w:rPr>
            </w:pPr>
            <w:r w:rsidRPr="005A7103">
              <w:rPr>
                <w:rFonts w:hAnsi="Calibri"/>
                <w:color w:val="000000" w:themeColor="text1"/>
                <w:kern w:val="24"/>
              </w:rPr>
              <w:t>Pedro Nogueira Ramos</w:t>
            </w:r>
          </w:p>
          <w:p w14:paraId="7F3D4902"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hAnsi="Calibri"/>
                <w:color w:val="000000" w:themeColor="text1"/>
                <w:kern w:val="24"/>
              </w:rPr>
              <w:t>pnr@iscte-ul.pt</w:t>
            </w:r>
          </w:p>
        </w:tc>
        <w:tc>
          <w:tcPr>
            <w:tcW w:w="1275" w:type="dxa"/>
            <w:tcBorders>
              <w:left w:val="nil"/>
            </w:tcBorders>
            <w:shd w:val="clear" w:color="auto" w:fill="D6E3BC" w:themeFill="accent3" w:themeFillTint="66"/>
          </w:tcPr>
          <w:p w14:paraId="6D26CCC2" w14:textId="77777777" w:rsidR="005A7103" w:rsidRDefault="005A7103" w:rsidP="00437A2D">
            <w:pPr>
              <w:jc w:val="center"/>
              <w:rPr>
                <w:rFonts w:asciiTheme="majorHAnsi" w:eastAsiaTheme="majorEastAsia" w:hAnsiTheme="majorHAnsi" w:cstheme="majorBidi"/>
                <w:color w:val="365F91" w:themeColor="accent1" w:themeShade="BF"/>
                <w:sz w:val="40"/>
                <w:szCs w:val="40"/>
              </w:rPr>
            </w:pPr>
            <w:r w:rsidRPr="005A7103">
              <w:rPr>
                <w:rFonts w:asciiTheme="majorHAnsi" w:eastAsiaTheme="majorEastAsia" w:hAnsiTheme="majorHAnsi" w:cstheme="majorBidi"/>
                <w:noProof/>
                <w:color w:val="365F91" w:themeColor="accent1" w:themeShade="BF"/>
                <w:sz w:val="40"/>
                <w:szCs w:val="40"/>
              </w:rPr>
              <w:drawing>
                <wp:anchor distT="0" distB="0" distL="114300" distR="114300" simplePos="0" relativeHeight="251642368" behindDoc="0" locked="0" layoutInCell="1" allowOverlap="1" wp14:anchorId="0BC171D7" wp14:editId="17390CD1">
                  <wp:simplePos x="0" y="0"/>
                  <wp:positionH relativeFrom="column">
                    <wp:posOffset>-100233</wp:posOffset>
                  </wp:positionH>
                  <wp:positionV relativeFrom="paragraph">
                    <wp:posOffset>147</wp:posOffset>
                  </wp:positionV>
                  <wp:extent cx="696682" cy="861646"/>
                  <wp:effectExtent l="0" t="0" r="8255" b="0"/>
                  <wp:wrapNone/>
                  <wp:docPr id="1632780068" name="Picture 3" descr="A person wearing glasses and a green shirt&#10;&#10;Description automatically generated">
                    <a:extLst xmlns:a="http://schemas.openxmlformats.org/drawingml/2006/main">
                      <a:ext uri="{FF2B5EF4-FFF2-40B4-BE49-F238E27FC236}">
                        <a16:creationId xmlns:a16="http://schemas.microsoft.com/office/drawing/2014/main" id="{91AFDB36-ABDF-F75B-BEB8-BCBFA8991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wearing glasses and a green shirt&#10;&#10;Description automatically generated">
                            <a:extLst>
                              <a:ext uri="{FF2B5EF4-FFF2-40B4-BE49-F238E27FC236}">
                                <a16:creationId xmlns:a16="http://schemas.microsoft.com/office/drawing/2014/main" id="{91AFDB36-ABDF-F75B-BEB8-BCBFA8991BD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6682" cy="861646"/>
                          </a:xfrm>
                          <a:prstGeom prst="rect">
                            <a:avLst/>
                          </a:prstGeom>
                        </pic:spPr>
                      </pic:pic>
                    </a:graphicData>
                  </a:graphic>
                  <wp14:sizeRelH relativeFrom="margin">
                    <wp14:pctWidth>0</wp14:pctWidth>
                  </wp14:sizeRelH>
                  <wp14:sizeRelV relativeFrom="margin">
                    <wp14:pctHeight>0</wp14:pctHeight>
                  </wp14:sizeRelV>
                </wp:anchor>
              </w:drawing>
            </w:r>
          </w:p>
        </w:tc>
      </w:tr>
    </w:tbl>
    <w:p w14:paraId="69BBF81C" w14:textId="77777777" w:rsidR="00FA5122" w:rsidRDefault="00FA5122">
      <w:pP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br w:type="page"/>
      </w:r>
    </w:p>
    <w:p w14:paraId="789E01BA" w14:textId="484BA5B5" w:rsidR="008B3404" w:rsidRDefault="00883B4D"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Instruções</w:t>
      </w:r>
    </w:p>
    <w:p w14:paraId="5A70EB1C" w14:textId="4470C5CB"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4AB362A3" w:rsidR="00883B4D" w:rsidRPr="00FA5122" w:rsidRDefault="00883B4D" w:rsidP="00883B4D">
      <w:pPr>
        <w:rPr>
          <w:sz w:val="28"/>
          <w:szCs w:val="28"/>
        </w:rPr>
      </w:pPr>
      <w:r w:rsidRPr="00FA5122">
        <w:rPr>
          <w:sz w:val="28"/>
          <w:szCs w:val="28"/>
        </w:rPr>
        <w:t>Estas instruções são de cumprimento obrigatório. Relatórios que não cumpram as indicações serão penalizados na nota final.</w:t>
      </w:r>
    </w:p>
    <w:p w14:paraId="51721106" w14:textId="6DF8C899" w:rsidR="00FE3D61" w:rsidRPr="00FA5122" w:rsidRDefault="00FE3D61" w:rsidP="00FE3D61">
      <w:pPr>
        <w:pStyle w:val="ListParagraph"/>
        <w:numPr>
          <w:ilvl w:val="0"/>
          <w:numId w:val="22"/>
        </w:numPr>
        <w:rPr>
          <w:sz w:val="28"/>
          <w:szCs w:val="28"/>
        </w:rPr>
      </w:pPr>
      <w:r w:rsidRPr="00FA5122">
        <w:rPr>
          <w:sz w:val="28"/>
          <w:szCs w:val="28"/>
        </w:rPr>
        <w:t>Podem (e em várias situações será necessário) ser adicionadas novas páginas ao relatório, mas não podem ser removidas páginas. Se uma secção não for relevante, fica em branco, não pode ser removida;</w:t>
      </w:r>
    </w:p>
    <w:p w14:paraId="2C8ADE43" w14:textId="3B8A6B90" w:rsidR="00883B4D" w:rsidRPr="00FA5122" w:rsidRDefault="00883B4D" w:rsidP="00FE3D61">
      <w:pPr>
        <w:pStyle w:val="ListParagraph"/>
        <w:numPr>
          <w:ilvl w:val="0"/>
          <w:numId w:val="22"/>
        </w:numPr>
        <w:rPr>
          <w:sz w:val="28"/>
          <w:szCs w:val="28"/>
        </w:rPr>
      </w:pPr>
      <w:r w:rsidRPr="00FA5122">
        <w:rPr>
          <w:sz w:val="28"/>
          <w:szCs w:val="28"/>
        </w:rPr>
        <w:t xml:space="preserve">A paginação tem de ser sequencial e não ter </w:t>
      </w:r>
      <w:r w:rsidR="00FE3D61" w:rsidRPr="00FA5122">
        <w:rPr>
          <w:sz w:val="28"/>
          <w:szCs w:val="28"/>
        </w:rPr>
        <w:t>falha</w:t>
      </w:r>
      <w:r w:rsidR="00532136" w:rsidRPr="00FA5122">
        <w:rPr>
          <w:sz w:val="28"/>
          <w:szCs w:val="28"/>
        </w:rPr>
        <w:t>s</w:t>
      </w:r>
      <w:r w:rsidRPr="00FA5122">
        <w:rPr>
          <w:sz w:val="28"/>
          <w:szCs w:val="28"/>
        </w:rPr>
        <w:t>;</w:t>
      </w:r>
    </w:p>
    <w:p w14:paraId="64768D8C" w14:textId="17528C90" w:rsidR="00883B4D" w:rsidRPr="00FA5122" w:rsidRDefault="00883B4D" w:rsidP="00FE3D61">
      <w:pPr>
        <w:pStyle w:val="ListParagraph"/>
        <w:numPr>
          <w:ilvl w:val="0"/>
          <w:numId w:val="22"/>
        </w:numPr>
        <w:rPr>
          <w:sz w:val="28"/>
          <w:szCs w:val="28"/>
        </w:rPr>
      </w:pPr>
      <w:r w:rsidRPr="00FA5122">
        <w:rPr>
          <w:sz w:val="28"/>
          <w:szCs w:val="28"/>
        </w:rPr>
        <w:t xml:space="preserve">O índice tem de estar </w:t>
      </w:r>
      <w:r w:rsidR="000F5DBF" w:rsidRPr="00FA5122">
        <w:rPr>
          <w:sz w:val="28"/>
          <w:szCs w:val="28"/>
        </w:rPr>
        <w:t>atualizado</w:t>
      </w:r>
      <w:r w:rsidR="00FA5122" w:rsidRPr="00FA5122">
        <w:rPr>
          <w:sz w:val="28"/>
          <w:szCs w:val="28"/>
        </w:rPr>
        <w:t>.</w:t>
      </w:r>
    </w:p>
    <w:p w14:paraId="62C9C52D" w14:textId="22A9828D" w:rsidR="00883B4D" w:rsidRPr="00FA5122" w:rsidRDefault="00FA5122" w:rsidP="00FA5122">
      <w:pPr>
        <w:pStyle w:val="ListParagraph"/>
        <w:numPr>
          <w:ilvl w:val="0"/>
          <w:numId w:val="22"/>
        </w:numPr>
        <w:rPr>
          <w:sz w:val="28"/>
          <w:szCs w:val="28"/>
        </w:rPr>
      </w:pPr>
      <w:r w:rsidRPr="00FA5122">
        <w:rPr>
          <w:sz w:val="28"/>
          <w:szCs w:val="28"/>
        </w:rPr>
        <w:t xml:space="preserve">O grupo que inicia o documento (coluna à esquerda na folha de rosto) preenche apenas a parte inicial (até ao fim da secção secção </w:t>
      </w:r>
      <w:r w:rsidR="00537D14">
        <w:rPr>
          <w:sz w:val="28"/>
          <w:szCs w:val="28"/>
        </w:rPr>
        <w:t>1</w:t>
      </w:r>
      <w:r w:rsidRPr="00FA5122">
        <w:rPr>
          <w:sz w:val="28"/>
          <w:szCs w:val="28"/>
        </w:rPr>
        <w:t xml:space="preserve">). Este documento word vai ser colocado no moodle para que o outro grupo (à direita da folha de rosto)  possa descarregar e continuar a preenche-lo (secção </w:t>
      </w:r>
      <w:r w:rsidR="00537D14">
        <w:rPr>
          <w:sz w:val="28"/>
          <w:szCs w:val="28"/>
        </w:rPr>
        <w:t>2</w:t>
      </w:r>
      <w:r w:rsidRPr="00FA5122">
        <w:rPr>
          <w:sz w:val="28"/>
          <w:szCs w:val="28"/>
        </w:rPr>
        <w:t>)</w:t>
      </w:r>
    </w:p>
    <w:p w14:paraId="114F4681" w14:textId="735D65D8" w:rsidR="00FA5122" w:rsidRDefault="00FA5122">
      <w:pPr>
        <w:rPr>
          <w:rFonts w:asciiTheme="majorHAnsi" w:eastAsiaTheme="majorEastAsia" w:hAnsiTheme="majorHAnsi" w:cstheme="majorBidi"/>
          <w:color w:val="365F91" w:themeColor="accent1" w:themeShade="BF"/>
          <w:sz w:val="56"/>
          <w:szCs w:val="56"/>
        </w:rPr>
      </w:pPr>
      <w:r w:rsidRPr="00B2511B">
        <w:rPr>
          <w:rFonts w:asciiTheme="majorHAnsi" w:eastAsiaTheme="majorEastAsia" w:hAnsiTheme="majorHAnsi" w:cstheme="majorBidi"/>
          <w:noProof/>
          <w:color w:val="365F91" w:themeColor="accent1" w:themeShade="BF"/>
          <w:sz w:val="56"/>
          <w:szCs w:val="56"/>
        </w:rPr>
        <w:drawing>
          <wp:anchor distT="0" distB="0" distL="114300" distR="114300" simplePos="0" relativeHeight="251644416" behindDoc="0" locked="0" layoutInCell="1" allowOverlap="1" wp14:anchorId="590A4388" wp14:editId="202BDBC2">
            <wp:simplePos x="0" y="0"/>
            <wp:positionH relativeFrom="column">
              <wp:posOffset>631190</wp:posOffset>
            </wp:positionH>
            <wp:positionV relativeFrom="paragraph">
              <wp:posOffset>279400</wp:posOffset>
            </wp:positionV>
            <wp:extent cx="3387725" cy="2560955"/>
            <wp:effectExtent l="0" t="0" r="3175" b="0"/>
            <wp:wrapThrough wrapText="bothSides">
              <wp:wrapPolygon edited="0">
                <wp:start x="0" y="0"/>
                <wp:lineTo x="0" y="21370"/>
                <wp:lineTo x="21499" y="21370"/>
                <wp:lineTo x="21499" y="0"/>
                <wp:lineTo x="0" y="0"/>
              </wp:wrapPolygon>
            </wp:wrapThrough>
            <wp:docPr id="462924601"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79110" name="Picture 1" descr="A diagram of a cloud computing system&#10;&#10;Description automatically generated"/>
                    <pic:cNvPicPr/>
                  </pic:nvPicPr>
                  <pic:blipFill>
                    <a:blip r:embed="rId19"/>
                    <a:stretch>
                      <a:fillRect/>
                    </a:stretch>
                  </pic:blipFill>
                  <pic:spPr>
                    <a:xfrm>
                      <a:off x="0" y="0"/>
                      <a:ext cx="3387725" cy="2560955"/>
                    </a:xfrm>
                    <a:prstGeom prst="rect">
                      <a:avLst/>
                    </a:prstGeom>
                  </pic:spPr>
                </pic:pic>
              </a:graphicData>
            </a:graphic>
            <wp14:sizeRelH relativeFrom="page">
              <wp14:pctWidth>0</wp14:pctWidth>
            </wp14:sizeRelH>
            <wp14:sizeRelV relativeFrom="page">
              <wp14:pctHeight>0</wp14:pctHeight>
            </wp14:sizeRelV>
          </wp:anchor>
        </w:drawing>
      </w:r>
    </w:p>
    <w:p w14:paraId="0DB94637" w14:textId="7FC9E8D3" w:rsidR="00FA5122" w:rsidRDefault="00FA5122" w:rsidP="3C746A94">
      <w:pPr>
        <w:rPr>
          <w:rFonts w:asciiTheme="majorHAnsi" w:eastAsiaTheme="majorEastAsia" w:hAnsiTheme="majorHAnsi" w:cstheme="majorBidi"/>
          <w:color w:val="365F91" w:themeColor="accent1" w:themeShade="BF"/>
          <w:sz w:val="56"/>
          <w:szCs w:val="56"/>
        </w:rPr>
      </w:pPr>
    </w:p>
    <w:p w14:paraId="55192F06" w14:textId="369CDCC5" w:rsidR="00FA5122" w:rsidRDefault="00FA5122" w:rsidP="3C746A94">
      <w:pPr>
        <w:rPr>
          <w:rFonts w:asciiTheme="majorHAnsi" w:eastAsiaTheme="majorEastAsia" w:hAnsiTheme="majorHAnsi" w:cstheme="majorBidi"/>
          <w:color w:val="365F91" w:themeColor="accent1" w:themeShade="BF"/>
          <w:sz w:val="56"/>
          <w:szCs w:val="56"/>
        </w:rPr>
      </w:pPr>
    </w:p>
    <w:p w14:paraId="705195DC" w14:textId="77777777" w:rsidR="00521F77" w:rsidRDefault="00521F77" w:rsidP="3C746A94">
      <w:pPr>
        <w:rPr>
          <w:rFonts w:asciiTheme="majorHAnsi" w:eastAsiaTheme="majorEastAsia" w:hAnsiTheme="majorHAnsi" w:cstheme="majorBidi"/>
          <w:color w:val="365F91" w:themeColor="accent1" w:themeShade="BF"/>
          <w:sz w:val="56"/>
          <w:szCs w:val="56"/>
        </w:rPr>
      </w:pPr>
    </w:p>
    <w:p w14:paraId="60EC11AB" w14:textId="77777777" w:rsidR="00521F77" w:rsidRDefault="00521F77" w:rsidP="3C746A94">
      <w:pPr>
        <w:rPr>
          <w:rFonts w:asciiTheme="majorHAnsi" w:eastAsiaTheme="majorEastAsia" w:hAnsiTheme="majorHAnsi" w:cstheme="majorBidi"/>
          <w:color w:val="365F91" w:themeColor="accent1" w:themeShade="BF"/>
          <w:sz w:val="56"/>
          <w:szCs w:val="56"/>
        </w:rPr>
      </w:pPr>
    </w:p>
    <w:p w14:paraId="3FFC520C" w14:textId="77777777" w:rsidR="00521F77" w:rsidRDefault="00521F77" w:rsidP="3C746A94">
      <w:pPr>
        <w:rPr>
          <w:rFonts w:asciiTheme="majorHAnsi" w:eastAsiaTheme="majorEastAsia" w:hAnsiTheme="majorHAnsi" w:cstheme="majorBidi"/>
          <w:color w:val="365F91" w:themeColor="accent1" w:themeShade="BF"/>
          <w:sz w:val="56"/>
          <w:szCs w:val="56"/>
        </w:rPr>
      </w:pPr>
    </w:p>
    <w:p w14:paraId="0AFDD5C7" w14:textId="5B6EAD54" w:rsidR="00E72C09" w:rsidRDefault="00E72C09" w:rsidP="3C746A94">
      <w:pPr>
        <w:rPr>
          <w:rFonts w:asciiTheme="majorHAnsi" w:eastAsiaTheme="majorEastAsia" w:hAnsiTheme="majorHAnsi" w:cstheme="majorBidi"/>
          <w:color w:val="365F91" w:themeColor="accent1" w:themeShade="BF"/>
          <w:sz w:val="56"/>
          <w:szCs w:val="56"/>
        </w:rPr>
      </w:pPr>
      <w:r w:rsidRPr="3C746A94">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7483267C" w14:textId="2E312E63" w:rsidR="00D2344C" w:rsidRDefault="0049714C">
          <w:pPr>
            <w:pStyle w:val="TOC1"/>
            <w:tabs>
              <w:tab w:val="left" w:pos="440"/>
              <w:tab w:val="right" w:leader="dot" w:pos="8494"/>
            </w:tabs>
            <w:rPr>
              <w:noProof/>
              <w:kern w:val="2"/>
              <w:sz w:val="24"/>
              <w:szCs w:val="24"/>
              <w:lang w:eastAsia="pt-PT"/>
              <w14:ligatures w14:val="standardContextual"/>
            </w:rPr>
          </w:pPr>
          <w:r>
            <w:fldChar w:fldCharType="begin"/>
          </w:r>
          <w:r>
            <w:instrText xml:space="preserve"> TOC \o "1-4" \h \z \u </w:instrText>
          </w:r>
          <w:r>
            <w:fldChar w:fldCharType="separate"/>
          </w:r>
          <w:hyperlink w:anchor="_Toc181616424" w:history="1">
            <w:r w:rsidR="00D2344C" w:rsidRPr="00B21068">
              <w:rPr>
                <w:rStyle w:val="Hyperlink"/>
                <w:noProof/>
              </w:rPr>
              <w:t>1</w:t>
            </w:r>
            <w:r w:rsidR="00D2344C">
              <w:rPr>
                <w:noProof/>
                <w:kern w:val="2"/>
                <w:sz w:val="24"/>
                <w:szCs w:val="24"/>
                <w:lang w:eastAsia="pt-PT"/>
                <w14:ligatures w14:val="standardContextual"/>
              </w:rPr>
              <w:tab/>
            </w:r>
            <w:r w:rsidR="00D2344C" w:rsidRPr="00B21068">
              <w:rPr>
                <w:rStyle w:val="Hyperlink"/>
                <w:noProof/>
              </w:rPr>
              <w:t>Especificação</w:t>
            </w:r>
            <w:r w:rsidR="00D2344C">
              <w:rPr>
                <w:noProof/>
                <w:webHidden/>
              </w:rPr>
              <w:tab/>
            </w:r>
            <w:r w:rsidR="00D2344C">
              <w:rPr>
                <w:noProof/>
                <w:webHidden/>
              </w:rPr>
              <w:fldChar w:fldCharType="begin"/>
            </w:r>
            <w:r w:rsidR="00D2344C">
              <w:rPr>
                <w:noProof/>
                <w:webHidden/>
              </w:rPr>
              <w:instrText xml:space="preserve"> PAGEREF _Toc181616424 \h </w:instrText>
            </w:r>
            <w:r w:rsidR="00D2344C">
              <w:rPr>
                <w:noProof/>
                <w:webHidden/>
              </w:rPr>
            </w:r>
            <w:r w:rsidR="00D2344C">
              <w:rPr>
                <w:noProof/>
                <w:webHidden/>
              </w:rPr>
              <w:fldChar w:fldCharType="separate"/>
            </w:r>
            <w:r w:rsidR="00580ECB">
              <w:rPr>
                <w:noProof/>
                <w:webHidden/>
              </w:rPr>
              <w:t>5</w:t>
            </w:r>
            <w:r w:rsidR="00D2344C">
              <w:rPr>
                <w:noProof/>
                <w:webHidden/>
              </w:rPr>
              <w:fldChar w:fldCharType="end"/>
            </w:r>
          </w:hyperlink>
        </w:p>
        <w:p w14:paraId="66685277" w14:textId="74CA6CE3" w:rsidR="00D2344C" w:rsidRDefault="00784763">
          <w:pPr>
            <w:pStyle w:val="TOC2"/>
            <w:tabs>
              <w:tab w:val="left" w:pos="960"/>
              <w:tab w:val="right" w:leader="dot" w:pos="8494"/>
            </w:tabs>
            <w:rPr>
              <w:noProof/>
              <w:kern w:val="2"/>
              <w:sz w:val="24"/>
              <w:szCs w:val="24"/>
              <w:lang w:eastAsia="pt-PT"/>
              <w14:ligatures w14:val="standardContextual"/>
            </w:rPr>
          </w:pPr>
          <w:hyperlink w:anchor="_Toc181616425" w:history="1">
            <w:r w:rsidR="00D2344C" w:rsidRPr="00B21068">
              <w:rPr>
                <w:rStyle w:val="Hyperlink"/>
                <w:noProof/>
              </w:rPr>
              <w:t>1.1</w:t>
            </w:r>
            <w:r w:rsidR="00D2344C">
              <w:rPr>
                <w:noProof/>
                <w:kern w:val="2"/>
                <w:sz w:val="24"/>
                <w:szCs w:val="24"/>
                <w:lang w:eastAsia="pt-PT"/>
                <w14:ligatures w14:val="standardContextual"/>
              </w:rPr>
              <w:tab/>
            </w:r>
            <w:r w:rsidR="00D2344C" w:rsidRPr="00B21068">
              <w:rPr>
                <w:rStyle w:val="Hyperlink"/>
                <w:noProof/>
              </w:rPr>
              <w:t>Da Nuvem para o Mongo</w:t>
            </w:r>
            <w:r w:rsidR="00D2344C">
              <w:rPr>
                <w:noProof/>
                <w:webHidden/>
              </w:rPr>
              <w:tab/>
            </w:r>
            <w:r w:rsidR="00D2344C">
              <w:rPr>
                <w:noProof/>
                <w:webHidden/>
              </w:rPr>
              <w:fldChar w:fldCharType="begin"/>
            </w:r>
            <w:r w:rsidR="00D2344C">
              <w:rPr>
                <w:noProof/>
                <w:webHidden/>
              </w:rPr>
              <w:instrText xml:space="preserve"> PAGEREF _Toc181616425 \h </w:instrText>
            </w:r>
            <w:r w:rsidR="00D2344C">
              <w:rPr>
                <w:noProof/>
                <w:webHidden/>
              </w:rPr>
            </w:r>
            <w:r w:rsidR="00D2344C">
              <w:rPr>
                <w:noProof/>
                <w:webHidden/>
              </w:rPr>
              <w:fldChar w:fldCharType="separate"/>
            </w:r>
            <w:r w:rsidR="00580ECB">
              <w:rPr>
                <w:noProof/>
                <w:webHidden/>
              </w:rPr>
              <w:t>5</w:t>
            </w:r>
            <w:r w:rsidR="00D2344C">
              <w:rPr>
                <w:noProof/>
                <w:webHidden/>
              </w:rPr>
              <w:fldChar w:fldCharType="end"/>
            </w:r>
          </w:hyperlink>
        </w:p>
        <w:p w14:paraId="4B307CF7" w14:textId="2B4796DB" w:rsidR="00D2344C" w:rsidRDefault="00784763">
          <w:pPr>
            <w:pStyle w:val="TOC2"/>
            <w:tabs>
              <w:tab w:val="left" w:pos="960"/>
              <w:tab w:val="right" w:leader="dot" w:pos="8494"/>
            </w:tabs>
            <w:rPr>
              <w:noProof/>
              <w:kern w:val="2"/>
              <w:sz w:val="24"/>
              <w:szCs w:val="24"/>
              <w:lang w:eastAsia="pt-PT"/>
              <w14:ligatures w14:val="standardContextual"/>
            </w:rPr>
          </w:pPr>
          <w:hyperlink w:anchor="_Toc181616426" w:history="1">
            <w:r w:rsidR="00D2344C" w:rsidRPr="00B21068">
              <w:rPr>
                <w:rStyle w:val="Hyperlink"/>
                <w:noProof/>
              </w:rPr>
              <w:t>1.2</w:t>
            </w:r>
            <w:r w:rsidR="00D2344C">
              <w:rPr>
                <w:noProof/>
                <w:kern w:val="2"/>
                <w:sz w:val="24"/>
                <w:szCs w:val="24"/>
                <w:lang w:eastAsia="pt-PT"/>
                <w14:ligatures w14:val="standardContextual"/>
              </w:rPr>
              <w:tab/>
            </w:r>
            <w:r w:rsidR="00D2344C" w:rsidRPr="00B21068">
              <w:rPr>
                <w:rStyle w:val="Hyperlink"/>
                <w:noProof/>
              </w:rPr>
              <w:t>Descrição Geral do Procedimento de Mongo Para Mysql</w:t>
            </w:r>
            <w:r w:rsidR="00D2344C">
              <w:rPr>
                <w:noProof/>
                <w:webHidden/>
              </w:rPr>
              <w:tab/>
            </w:r>
            <w:r w:rsidR="00D2344C">
              <w:rPr>
                <w:noProof/>
                <w:webHidden/>
              </w:rPr>
              <w:fldChar w:fldCharType="begin"/>
            </w:r>
            <w:r w:rsidR="00D2344C">
              <w:rPr>
                <w:noProof/>
                <w:webHidden/>
              </w:rPr>
              <w:instrText xml:space="preserve"> PAGEREF _Toc181616426 \h </w:instrText>
            </w:r>
            <w:r w:rsidR="00D2344C">
              <w:rPr>
                <w:noProof/>
                <w:webHidden/>
              </w:rPr>
            </w:r>
            <w:r w:rsidR="00D2344C">
              <w:rPr>
                <w:noProof/>
                <w:webHidden/>
              </w:rPr>
              <w:fldChar w:fldCharType="separate"/>
            </w:r>
            <w:r w:rsidR="00580ECB">
              <w:rPr>
                <w:noProof/>
                <w:webHidden/>
              </w:rPr>
              <w:t>7</w:t>
            </w:r>
            <w:r w:rsidR="00D2344C">
              <w:rPr>
                <w:noProof/>
                <w:webHidden/>
              </w:rPr>
              <w:fldChar w:fldCharType="end"/>
            </w:r>
          </w:hyperlink>
        </w:p>
        <w:p w14:paraId="1E36F27D" w14:textId="0069E6D8" w:rsidR="00D2344C" w:rsidRDefault="00784763">
          <w:pPr>
            <w:pStyle w:val="TOC2"/>
            <w:tabs>
              <w:tab w:val="left" w:pos="960"/>
              <w:tab w:val="right" w:leader="dot" w:pos="8494"/>
            </w:tabs>
            <w:rPr>
              <w:noProof/>
              <w:kern w:val="2"/>
              <w:sz w:val="24"/>
              <w:szCs w:val="24"/>
              <w:lang w:eastAsia="pt-PT"/>
              <w14:ligatures w14:val="standardContextual"/>
            </w:rPr>
          </w:pPr>
          <w:hyperlink w:anchor="_Toc181616427" w:history="1">
            <w:r w:rsidR="00D2344C" w:rsidRPr="00B21068">
              <w:rPr>
                <w:rStyle w:val="Hyperlink"/>
                <w:noProof/>
              </w:rPr>
              <w:t>1.4</w:t>
            </w:r>
            <w:r w:rsidR="00D2344C">
              <w:rPr>
                <w:noProof/>
                <w:kern w:val="2"/>
                <w:sz w:val="24"/>
                <w:szCs w:val="24"/>
                <w:lang w:eastAsia="pt-PT"/>
                <w14:ligatures w14:val="standardContextual"/>
              </w:rPr>
              <w:tab/>
            </w:r>
            <w:r w:rsidR="00D2344C" w:rsidRPr="00B21068">
              <w:rPr>
                <w:rStyle w:val="Hyperlink"/>
                <w:noProof/>
              </w:rPr>
              <w:t>Tratamento de dados anómalos (valores de sensores errados)</w:t>
            </w:r>
            <w:r w:rsidR="00D2344C">
              <w:rPr>
                <w:noProof/>
                <w:webHidden/>
              </w:rPr>
              <w:tab/>
            </w:r>
            <w:r w:rsidR="00D2344C">
              <w:rPr>
                <w:noProof/>
                <w:webHidden/>
              </w:rPr>
              <w:fldChar w:fldCharType="begin"/>
            </w:r>
            <w:r w:rsidR="00D2344C">
              <w:rPr>
                <w:noProof/>
                <w:webHidden/>
              </w:rPr>
              <w:instrText xml:space="preserve"> PAGEREF _Toc181616427 \h </w:instrText>
            </w:r>
            <w:r w:rsidR="00D2344C">
              <w:rPr>
                <w:noProof/>
                <w:webHidden/>
              </w:rPr>
            </w:r>
            <w:r w:rsidR="00D2344C">
              <w:rPr>
                <w:noProof/>
                <w:webHidden/>
              </w:rPr>
              <w:fldChar w:fldCharType="separate"/>
            </w:r>
            <w:r w:rsidR="00580ECB">
              <w:rPr>
                <w:noProof/>
                <w:webHidden/>
              </w:rPr>
              <w:t>11</w:t>
            </w:r>
            <w:r w:rsidR="00D2344C">
              <w:rPr>
                <w:noProof/>
                <w:webHidden/>
              </w:rPr>
              <w:fldChar w:fldCharType="end"/>
            </w:r>
          </w:hyperlink>
        </w:p>
        <w:p w14:paraId="3D016852" w14:textId="46745F50" w:rsidR="00D2344C" w:rsidRDefault="00784763">
          <w:pPr>
            <w:pStyle w:val="TOC2"/>
            <w:tabs>
              <w:tab w:val="left" w:pos="960"/>
              <w:tab w:val="right" w:leader="dot" w:pos="8494"/>
            </w:tabs>
            <w:rPr>
              <w:noProof/>
              <w:kern w:val="2"/>
              <w:sz w:val="24"/>
              <w:szCs w:val="24"/>
              <w:lang w:eastAsia="pt-PT"/>
              <w14:ligatures w14:val="standardContextual"/>
            </w:rPr>
          </w:pPr>
          <w:hyperlink w:anchor="_Toc181616428" w:history="1">
            <w:r w:rsidR="00D2344C" w:rsidRPr="00B21068">
              <w:rPr>
                <w:rStyle w:val="Hyperlink"/>
                <w:noProof/>
              </w:rPr>
              <w:t>1.5</w:t>
            </w:r>
            <w:r w:rsidR="00D2344C">
              <w:rPr>
                <w:noProof/>
                <w:kern w:val="2"/>
                <w:sz w:val="24"/>
                <w:szCs w:val="24"/>
                <w:lang w:eastAsia="pt-PT"/>
                <w14:ligatures w14:val="standardContextual"/>
              </w:rPr>
              <w:tab/>
            </w:r>
            <w:r w:rsidR="00D2344C" w:rsidRPr="00B21068">
              <w:rPr>
                <w:rStyle w:val="Hyperlink"/>
                <w:noProof/>
              </w:rPr>
              <w:t>Tratamento de outliers de temperaturas</w:t>
            </w:r>
            <w:r w:rsidR="00D2344C">
              <w:rPr>
                <w:noProof/>
                <w:webHidden/>
              </w:rPr>
              <w:tab/>
            </w:r>
            <w:r w:rsidR="00D2344C">
              <w:rPr>
                <w:noProof/>
                <w:webHidden/>
              </w:rPr>
              <w:fldChar w:fldCharType="begin"/>
            </w:r>
            <w:r w:rsidR="00D2344C">
              <w:rPr>
                <w:noProof/>
                <w:webHidden/>
              </w:rPr>
              <w:instrText xml:space="preserve"> PAGEREF _Toc181616428 \h </w:instrText>
            </w:r>
            <w:r w:rsidR="00D2344C">
              <w:rPr>
                <w:noProof/>
                <w:webHidden/>
              </w:rPr>
            </w:r>
            <w:r w:rsidR="00D2344C">
              <w:rPr>
                <w:noProof/>
                <w:webHidden/>
              </w:rPr>
              <w:fldChar w:fldCharType="separate"/>
            </w:r>
            <w:r w:rsidR="00580ECB">
              <w:rPr>
                <w:noProof/>
                <w:webHidden/>
              </w:rPr>
              <w:t>13</w:t>
            </w:r>
            <w:r w:rsidR="00D2344C">
              <w:rPr>
                <w:noProof/>
                <w:webHidden/>
              </w:rPr>
              <w:fldChar w:fldCharType="end"/>
            </w:r>
          </w:hyperlink>
        </w:p>
        <w:p w14:paraId="7A0BF37E" w14:textId="3F3007F4" w:rsidR="00D2344C" w:rsidRDefault="00784763">
          <w:pPr>
            <w:pStyle w:val="TOC2"/>
            <w:tabs>
              <w:tab w:val="left" w:pos="960"/>
              <w:tab w:val="right" w:leader="dot" w:pos="8494"/>
            </w:tabs>
            <w:rPr>
              <w:noProof/>
              <w:kern w:val="2"/>
              <w:sz w:val="24"/>
              <w:szCs w:val="24"/>
              <w:lang w:eastAsia="pt-PT"/>
              <w14:ligatures w14:val="standardContextual"/>
            </w:rPr>
          </w:pPr>
          <w:hyperlink w:anchor="_Toc181616429" w:history="1">
            <w:r w:rsidR="00D2344C" w:rsidRPr="00B21068">
              <w:rPr>
                <w:rStyle w:val="Hyperlink"/>
                <w:noProof/>
              </w:rPr>
              <w:t>1.6</w:t>
            </w:r>
            <w:r w:rsidR="00D2344C">
              <w:rPr>
                <w:noProof/>
                <w:kern w:val="2"/>
                <w:sz w:val="24"/>
                <w:szCs w:val="24"/>
                <w:lang w:eastAsia="pt-PT"/>
                <w14:ligatures w14:val="standardContextual"/>
              </w:rPr>
              <w:tab/>
            </w:r>
            <w:r w:rsidR="00D2344C" w:rsidRPr="00B21068">
              <w:rPr>
                <w:rStyle w:val="Hyperlink"/>
                <w:noProof/>
              </w:rPr>
              <w:t>Tratamento de Alertas de Som</w:t>
            </w:r>
            <w:r w:rsidR="00D2344C">
              <w:rPr>
                <w:noProof/>
                <w:webHidden/>
              </w:rPr>
              <w:tab/>
            </w:r>
            <w:r w:rsidR="00D2344C">
              <w:rPr>
                <w:noProof/>
                <w:webHidden/>
              </w:rPr>
              <w:fldChar w:fldCharType="begin"/>
            </w:r>
            <w:r w:rsidR="00D2344C">
              <w:rPr>
                <w:noProof/>
                <w:webHidden/>
              </w:rPr>
              <w:instrText xml:space="preserve"> PAGEREF _Toc181616429 \h </w:instrText>
            </w:r>
            <w:r w:rsidR="00D2344C">
              <w:rPr>
                <w:noProof/>
                <w:webHidden/>
              </w:rPr>
            </w:r>
            <w:r w:rsidR="00D2344C">
              <w:rPr>
                <w:noProof/>
                <w:webHidden/>
              </w:rPr>
              <w:fldChar w:fldCharType="separate"/>
            </w:r>
            <w:r w:rsidR="00580ECB">
              <w:rPr>
                <w:noProof/>
                <w:webHidden/>
              </w:rPr>
              <w:t>15</w:t>
            </w:r>
            <w:r w:rsidR="00D2344C">
              <w:rPr>
                <w:noProof/>
                <w:webHidden/>
              </w:rPr>
              <w:fldChar w:fldCharType="end"/>
            </w:r>
          </w:hyperlink>
        </w:p>
        <w:p w14:paraId="37892395" w14:textId="1B6D4FD8" w:rsidR="00D2344C" w:rsidRDefault="00784763">
          <w:pPr>
            <w:pStyle w:val="TOC2"/>
            <w:tabs>
              <w:tab w:val="left" w:pos="960"/>
              <w:tab w:val="right" w:leader="dot" w:pos="8494"/>
            </w:tabs>
            <w:rPr>
              <w:noProof/>
              <w:kern w:val="2"/>
              <w:sz w:val="24"/>
              <w:szCs w:val="24"/>
              <w:lang w:eastAsia="pt-PT"/>
              <w14:ligatures w14:val="standardContextual"/>
            </w:rPr>
          </w:pPr>
          <w:hyperlink w:anchor="_Toc181616430" w:history="1">
            <w:r w:rsidR="00D2344C" w:rsidRPr="00B21068">
              <w:rPr>
                <w:rStyle w:val="Hyperlink"/>
                <w:noProof/>
              </w:rPr>
              <w:t>1.7</w:t>
            </w:r>
            <w:r w:rsidR="00D2344C">
              <w:rPr>
                <w:noProof/>
                <w:kern w:val="2"/>
                <w:sz w:val="24"/>
                <w:szCs w:val="24"/>
                <w:lang w:eastAsia="pt-PT"/>
                <w14:ligatures w14:val="standardContextual"/>
              </w:rPr>
              <w:tab/>
            </w:r>
            <w:r w:rsidR="00D2344C" w:rsidRPr="00B21068">
              <w:rPr>
                <w:rStyle w:val="Hyperlink"/>
                <w:noProof/>
              </w:rPr>
              <w:t>Tratamento de número de marsamis numa sala (obter pontuação)</w:t>
            </w:r>
            <w:r w:rsidR="00D2344C">
              <w:rPr>
                <w:noProof/>
                <w:webHidden/>
              </w:rPr>
              <w:tab/>
            </w:r>
            <w:r w:rsidR="00D2344C">
              <w:rPr>
                <w:noProof/>
                <w:webHidden/>
              </w:rPr>
              <w:fldChar w:fldCharType="begin"/>
            </w:r>
            <w:r w:rsidR="00D2344C">
              <w:rPr>
                <w:noProof/>
                <w:webHidden/>
              </w:rPr>
              <w:instrText xml:space="preserve"> PAGEREF _Toc181616430 \h </w:instrText>
            </w:r>
            <w:r w:rsidR="00D2344C">
              <w:rPr>
                <w:noProof/>
                <w:webHidden/>
              </w:rPr>
            </w:r>
            <w:r w:rsidR="00D2344C">
              <w:rPr>
                <w:noProof/>
                <w:webHidden/>
              </w:rPr>
              <w:fldChar w:fldCharType="separate"/>
            </w:r>
            <w:r w:rsidR="00580ECB">
              <w:rPr>
                <w:noProof/>
                <w:webHidden/>
              </w:rPr>
              <w:t>17</w:t>
            </w:r>
            <w:r w:rsidR="00D2344C">
              <w:rPr>
                <w:noProof/>
                <w:webHidden/>
              </w:rPr>
              <w:fldChar w:fldCharType="end"/>
            </w:r>
          </w:hyperlink>
        </w:p>
        <w:p w14:paraId="2326D9E1" w14:textId="5859084B" w:rsidR="00D2344C" w:rsidRDefault="00784763">
          <w:pPr>
            <w:pStyle w:val="TOC2"/>
            <w:tabs>
              <w:tab w:val="left" w:pos="960"/>
              <w:tab w:val="right" w:leader="dot" w:pos="8494"/>
            </w:tabs>
            <w:rPr>
              <w:noProof/>
              <w:kern w:val="2"/>
              <w:sz w:val="24"/>
              <w:szCs w:val="24"/>
              <w:lang w:eastAsia="pt-PT"/>
              <w14:ligatures w14:val="standardContextual"/>
            </w:rPr>
          </w:pPr>
          <w:hyperlink w:anchor="_Toc181616431" w:history="1">
            <w:r w:rsidR="00D2344C" w:rsidRPr="00B21068">
              <w:rPr>
                <w:rStyle w:val="Hyperlink"/>
                <w:noProof/>
              </w:rPr>
              <w:t>1.8</w:t>
            </w:r>
            <w:r w:rsidR="00D2344C">
              <w:rPr>
                <w:noProof/>
                <w:kern w:val="2"/>
                <w:sz w:val="24"/>
                <w:szCs w:val="24"/>
                <w:lang w:eastAsia="pt-PT"/>
                <w14:ligatures w14:val="standardContextual"/>
              </w:rPr>
              <w:tab/>
            </w:r>
            <w:r w:rsidR="00D2344C" w:rsidRPr="00B21068">
              <w:rPr>
                <w:rStyle w:val="Hyperlink"/>
                <w:noProof/>
              </w:rPr>
              <w:t>Especificação de Store Procedures SQL de apoio à migração e tratamento de dados</w:t>
            </w:r>
            <w:r w:rsidR="00D2344C">
              <w:rPr>
                <w:noProof/>
                <w:webHidden/>
              </w:rPr>
              <w:tab/>
            </w:r>
            <w:r w:rsidR="00D2344C">
              <w:rPr>
                <w:noProof/>
                <w:webHidden/>
              </w:rPr>
              <w:fldChar w:fldCharType="begin"/>
            </w:r>
            <w:r w:rsidR="00D2344C">
              <w:rPr>
                <w:noProof/>
                <w:webHidden/>
              </w:rPr>
              <w:instrText xml:space="preserve"> PAGEREF _Toc181616431 \h </w:instrText>
            </w:r>
            <w:r w:rsidR="00D2344C">
              <w:rPr>
                <w:noProof/>
                <w:webHidden/>
              </w:rPr>
            </w:r>
            <w:r w:rsidR="00D2344C">
              <w:rPr>
                <w:noProof/>
                <w:webHidden/>
              </w:rPr>
              <w:fldChar w:fldCharType="separate"/>
            </w:r>
            <w:r w:rsidR="00580ECB">
              <w:rPr>
                <w:noProof/>
                <w:webHidden/>
              </w:rPr>
              <w:t>19</w:t>
            </w:r>
            <w:r w:rsidR="00D2344C">
              <w:rPr>
                <w:noProof/>
                <w:webHidden/>
              </w:rPr>
              <w:fldChar w:fldCharType="end"/>
            </w:r>
          </w:hyperlink>
        </w:p>
        <w:p w14:paraId="248162E8" w14:textId="168B465B" w:rsidR="00D2344C" w:rsidRDefault="00784763">
          <w:pPr>
            <w:pStyle w:val="TOC2"/>
            <w:tabs>
              <w:tab w:val="left" w:pos="960"/>
              <w:tab w:val="right" w:leader="dot" w:pos="8494"/>
            </w:tabs>
            <w:rPr>
              <w:noProof/>
              <w:kern w:val="2"/>
              <w:sz w:val="24"/>
              <w:szCs w:val="24"/>
              <w:lang w:eastAsia="pt-PT"/>
              <w14:ligatures w14:val="standardContextual"/>
            </w:rPr>
          </w:pPr>
          <w:hyperlink w:anchor="_Toc181616432" w:history="1">
            <w:r w:rsidR="00D2344C" w:rsidRPr="00B21068">
              <w:rPr>
                <w:rStyle w:val="Hyperlink"/>
                <w:noProof/>
              </w:rPr>
              <w:t>1.9</w:t>
            </w:r>
            <w:r w:rsidR="00D2344C">
              <w:rPr>
                <w:noProof/>
                <w:kern w:val="2"/>
                <w:sz w:val="24"/>
                <w:szCs w:val="24"/>
                <w:lang w:eastAsia="pt-PT"/>
                <w14:ligatures w14:val="standardContextual"/>
              </w:rPr>
              <w:tab/>
            </w:r>
            <w:r w:rsidR="00D2344C" w:rsidRPr="00B21068">
              <w:rPr>
                <w:rStyle w:val="Hyperlink"/>
                <w:noProof/>
              </w:rPr>
              <w:t>Especificação de Triggers de apoio à migração e tratamento de dados</w:t>
            </w:r>
            <w:r w:rsidR="00D2344C">
              <w:rPr>
                <w:noProof/>
                <w:webHidden/>
              </w:rPr>
              <w:tab/>
            </w:r>
            <w:r w:rsidR="00D2344C">
              <w:rPr>
                <w:noProof/>
                <w:webHidden/>
              </w:rPr>
              <w:fldChar w:fldCharType="begin"/>
            </w:r>
            <w:r w:rsidR="00D2344C">
              <w:rPr>
                <w:noProof/>
                <w:webHidden/>
              </w:rPr>
              <w:instrText xml:space="preserve"> PAGEREF _Toc181616432 \h </w:instrText>
            </w:r>
            <w:r w:rsidR="00D2344C">
              <w:rPr>
                <w:noProof/>
                <w:webHidden/>
              </w:rPr>
            </w:r>
            <w:r w:rsidR="00D2344C">
              <w:rPr>
                <w:noProof/>
                <w:webHidden/>
              </w:rPr>
              <w:fldChar w:fldCharType="separate"/>
            </w:r>
            <w:r w:rsidR="00580ECB">
              <w:rPr>
                <w:noProof/>
                <w:webHidden/>
              </w:rPr>
              <w:t>20</w:t>
            </w:r>
            <w:r w:rsidR="00D2344C">
              <w:rPr>
                <w:noProof/>
                <w:webHidden/>
              </w:rPr>
              <w:fldChar w:fldCharType="end"/>
            </w:r>
          </w:hyperlink>
        </w:p>
        <w:p w14:paraId="12BC33C7" w14:textId="209A9E1C" w:rsidR="00D2344C" w:rsidRDefault="00784763">
          <w:pPr>
            <w:pStyle w:val="TOC2"/>
            <w:tabs>
              <w:tab w:val="left" w:pos="960"/>
              <w:tab w:val="right" w:leader="dot" w:pos="8494"/>
            </w:tabs>
            <w:rPr>
              <w:noProof/>
              <w:kern w:val="2"/>
              <w:sz w:val="24"/>
              <w:szCs w:val="24"/>
              <w:lang w:eastAsia="pt-PT"/>
              <w14:ligatures w14:val="standardContextual"/>
            </w:rPr>
          </w:pPr>
          <w:hyperlink w:anchor="_Toc181616433" w:history="1">
            <w:r w:rsidR="00D2344C" w:rsidRPr="00B21068">
              <w:rPr>
                <w:rStyle w:val="Hyperlink"/>
                <w:noProof/>
              </w:rPr>
              <w:t>1.10</w:t>
            </w:r>
            <w:r w:rsidR="00D2344C">
              <w:rPr>
                <w:noProof/>
                <w:kern w:val="2"/>
                <w:sz w:val="24"/>
                <w:szCs w:val="24"/>
                <w:lang w:eastAsia="pt-PT"/>
                <w14:ligatures w14:val="standardContextual"/>
              </w:rPr>
              <w:tab/>
            </w:r>
            <w:r w:rsidR="00D2344C" w:rsidRPr="00B21068">
              <w:rPr>
                <w:rStyle w:val="Hyperlink"/>
                <w:noProof/>
              </w:rPr>
              <w:t>Modelo Relacional</w:t>
            </w:r>
            <w:r w:rsidR="00D2344C">
              <w:rPr>
                <w:noProof/>
                <w:webHidden/>
              </w:rPr>
              <w:tab/>
            </w:r>
            <w:r w:rsidR="00D2344C">
              <w:rPr>
                <w:noProof/>
                <w:webHidden/>
              </w:rPr>
              <w:fldChar w:fldCharType="begin"/>
            </w:r>
            <w:r w:rsidR="00D2344C">
              <w:rPr>
                <w:noProof/>
                <w:webHidden/>
              </w:rPr>
              <w:instrText xml:space="preserve"> PAGEREF _Toc181616433 \h </w:instrText>
            </w:r>
            <w:r w:rsidR="00D2344C">
              <w:rPr>
                <w:noProof/>
                <w:webHidden/>
              </w:rPr>
            </w:r>
            <w:r w:rsidR="00D2344C">
              <w:rPr>
                <w:noProof/>
                <w:webHidden/>
              </w:rPr>
              <w:fldChar w:fldCharType="separate"/>
            </w:r>
            <w:r w:rsidR="00580ECB">
              <w:rPr>
                <w:noProof/>
                <w:webHidden/>
              </w:rPr>
              <w:t>21</w:t>
            </w:r>
            <w:r w:rsidR="00D2344C">
              <w:rPr>
                <w:noProof/>
                <w:webHidden/>
              </w:rPr>
              <w:fldChar w:fldCharType="end"/>
            </w:r>
          </w:hyperlink>
        </w:p>
        <w:p w14:paraId="591B166F" w14:textId="182FC47E" w:rsidR="00D2344C" w:rsidRDefault="00784763">
          <w:pPr>
            <w:pStyle w:val="TOC2"/>
            <w:tabs>
              <w:tab w:val="left" w:pos="960"/>
              <w:tab w:val="right" w:leader="dot" w:pos="8494"/>
            </w:tabs>
            <w:rPr>
              <w:noProof/>
              <w:kern w:val="2"/>
              <w:sz w:val="24"/>
              <w:szCs w:val="24"/>
              <w:lang w:eastAsia="pt-PT"/>
              <w14:ligatures w14:val="standardContextual"/>
            </w:rPr>
          </w:pPr>
          <w:hyperlink w:anchor="_Toc181616434" w:history="1">
            <w:r w:rsidR="00D2344C" w:rsidRPr="00B21068">
              <w:rPr>
                <w:rStyle w:val="Hyperlink"/>
                <w:noProof/>
              </w:rPr>
              <w:t>1.11</w:t>
            </w:r>
            <w:r w:rsidR="00D2344C">
              <w:rPr>
                <w:noProof/>
                <w:kern w:val="2"/>
                <w:sz w:val="24"/>
                <w:szCs w:val="24"/>
                <w:lang w:eastAsia="pt-PT"/>
                <w14:ligatures w14:val="standardContextual"/>
              </w:rPr>
              <w:tab/>
            </w:r>
            <w:r w:rsidR="00D2344C" w:rsidRPr="00B21068">
              <w:rPr>
                <w:rStyle w:val="Hyperlink"/>
                <w:noProof/>
              </w:rPr>
              <w:t>Utilizadores Base de Dados Mysql</w:t>
            </w:r>
            <w:r w:rsidR="00D2344C">
              <w:rPr>
                <w:noProof/>
                <w:webHidden/>
              </w:rPr>
              <w:tab/>
            </w:r>
            <w:r w:rsidR="00D2344C">
              <w:rPr>
                <w:noProof/>
                <w:webHidden/>
              </w:rPr>
              <w:fldChar w:fldCharType="begin"/>
            </w:r>
            <w:r w:rsidR="00D2344C">
              <w:rPr>
                <w:noProof/>
                <w:webHidden/>
              </w:rPr>
              <w:instrText xml:space="preserve"> PAGEREF _Toc181616434 \h </w:instrText>
            </w:r>
            <w:r w:rsidR="00D2344C">
              <w:rPr>
                <w:noProof/>
                <w:webHidden/>
              </w:rPr>
            </w:r>
            <w:r w:rsidR="00D2344C">
              <w:rPr>
                <w:noProof/>
                <w:webHidden/>
              </w:rPr>
              <w:fldChar w:fldCharType="separate"/>
            </w:r>
            <w:r w:rsidR="00580ECB">
              <w:rPr>
                <w:noProof/>
                <w:webHidden/>
              </w:rPr>
              <w:t>23</w:t>
            </w:r>
            <w:r w:rsidR="00D2344C">
              <w:rPr>
                <w:noProof/>
                <w:webHidden/>
              </w:rPr>
              <w:fldChar w:fldCharType="end"/>
            </w:r>
          </w:hyperlink>
        </w:p>
        <w:p w14:paraId="7F38828D" w14:textId="23162B99" w:rsidR="00D2344C" w:rsidRDefault="00784763">
          <w:pPr>
            <w:pStyle w:val="TOC2"/>
            <w:tabs>
              <w:tab w:val="left" w:pos="960"/>
              <w:tab w:val="right" w:leader="dot" w:pos="8494"/>
            </w:tabs>
            <w:rPr>
              <w:noProof/>
              <w:kern w:val="2"/>
              <w:sz w:val="24"/>
              <w:szCs w:val="24"/>
              <w:lang w:eastAsia="pt-PT"/>
              <w14:ligatures w14:val="standardContextual"/>
            </w:rPr>
          </w:pPr>
          <w:hyperlink w:anchor="_Toc181616435" w:history="1">
            <w:r w:rsidR="00D2344C" w:rsidRPr="00B21068">
              <w:rPr>
                <w:rStyle w:val="Hyperlink"/>
                <w:noProof/>
              </w:rPr>
              <w:t>1.12</w:t>
            </w:r>
            <w:r w:rsidR="00D2344C">
              <w:rPr>
                <w:noProof/>
                <w:kern w:val="2"/>
                <w:sz w:val="24"/>
                <w:szCs w:val="24"/>
                <w:lang w:eastAsia="pt-PT"/>
                <w14:ligatures w14:val="standardContextual"/>
              </w:rPr>
              <w:tab/>
            </w:r>
            <w:r w:rsidR="00D2344C" w:rsidRPr="00B21068">
              <w:rPr>
                <w:rStyle w:val="Hyperlink"/>
                <w:noProof/>
              </w:rPr>
              <w:t>Procedimentos Manutenção da Aplicação</w:t>
            </w:r>
            <w:r w:rsidR="00D2344C">
              <w:rPr>
                <w:noProof/>
                <w:webHidden/>
              </w:rPr>
              <w:tab/>
            </w:r>
            <w:r w:rsidR="00D2344C">
              <w:rPr>
                <w:noProof/>
                <w:webHidden/>
              </w:rPr>
              <w:fldChar w:fldCharType="begin"/>
            </w:r>
            <w:r w:rsidR="00D2344C">
              <w:rPr>
                <w:noProof/>
                <w:webHidden/>
              </w:rPr>
              <w:instrText xml:space="preserve"> PAGEREF _Toc181616435 \h </w:instrText>
            </w:r>
            <w:r w:rsidR="00D2344C">
              <w:rPr>
                <w:noProof/>
                <w:webHidden/>
              </w:rPr>
            </w:r>
            <w:r w:rsidR="00D2344C">
              <w:rPr>
                <w:noProof/>
                <w:webHidden/>
              </w:rPr>
              <w:fldChar w:fldCharType="separate"/>
            </w:r>
            <w:r w:rsidR="00580ECB">
              <w:rPr>
                <w:noProof/>
                <w:webHidden/>
              </w:rPr>
              <w:t>24</w:t>
            </w:r>
            <w:r w:rsidR="00D2344C">
              <w:rPr>
                <w:noProof/>
                <w:webHidden/>
              </w:rPr>
              <w:fldChar w:fldCharType="end"/>
            </w:r>
          </w:hyperlink>
        </w:p>
        <w:p w14:paraId="35F56072" w14:textId="405DCD80" w:rsidR="00D2344C" w:rsidRDefault="00784763">
          <w:pPr>
            <w:pStyle w:val="TOC2"/>
            <w:tabs>
              <w:tab w:val="left" w:pos="960"/>
              <w:tab w:val="right" w:leader="dot" w:pos="8494"/>
            </w:tabs>
            <w:rPr>
              <w:noProof/>
              <w:kern w:val="2"/>
              <w:sz w:val="24"/>
              <w:szCs w:val="24"/>
              <w:lang w:eastAsia="pt-PT"/>
              <w14:ligatures w14:val="standardContextual"/>
            </w:rPr>
          </w:pPr>
          <w:hyperlink w:anchor="_Toc181616436" w:history="1">
            <w:r w:rsidR="00D2344C" w:rsidRPr="00B21068">
              <w:rPr>
                <w:rStyle w:val="Hyperlink"/>
                <w:noProof/>
              </w:rPr>
              <w:t>1.13</w:t>
            </w:r>
            <w:r w:rsidR="00D2344C">
              <w:rPr>
                <w:noProof/>
                <w:kern w:val="2"/>
                <w:sz w:val="24"/>
                <w:szCs w:val="24"/>
                <w:lang w:eastAsia="pt-PT"/>
                <w14:ligatures w14:val="standardContextual"/>
              </w:rPr>
              <w:tab/>
            </w:r>
            <w:r w:rsidR="00D2344C" w:rsidRPr="00B21068">
              <w:rPr>
                <w:rStyle w:val="Hyperlink"/>
                <w:noProof/>
              </w:rPr>
              <w:t>Eventos de suporte à aplicação (caso existam)</w:t>
            </w:r>
            <w:r w:rsidR="00D2344C">
              <w:rPr>
                <w:noProof/>
                <w:webHidden/>
              </w:rPr>
              <w:tab/>
            </w:r>
            <w:r w:rsidR="00D2344C">
              <w:rPr>
                <w:noProof/>
                <w:webHidden/>
              </w:rPr>
              <w:fldChar w:fldCharType="begin"/>
            </w:r>
            <w:r w:rsidR="00D2344C">
              <w:rPr>
                <w:noProof/>
                <w:webHidden/>
              </w:rPr>
              <w:instrText xml:space="preserve"> PAGEREF _Toc181616436 \h </w:instrText>
            </w:r>
            <w:r w:rsidR="00D2344C">
              <w:rPr>
                <w:noProof/>
                <w:webHidden/>
              </w:rPr>
            </w:r>
            <w:r w:rsidR="00D2344C">
              <w:rPr>
                <w:noProof/>
                <w:webHidden/>
              </w:rPr>
              <w:fldChar w:fldCharType="separate"/>
            </w:r>
            <w:r w:rsidR="00580ECB">
              <w:rPr>
                <w:noProof/>
                <w:webHidden/>
              </w:rPr>
              <w:t>25</w:t>
            </w:r>
            <w:r w:rsidR="00D2344C">
              <w:rPr>
                <w:noProof/>
                <w:webHidden/>
              </w:rPr>
              <w:fldChar w:fldCharType="end"/>
            </w:r>
          </w:hyperlink>
        </w:p>
        <w:p w14:paraId="2181CDC2" w14:textId="73CEF991" w:rsidR="00D2344C" w:rsidRDefault="00784763">
          <w:pPr>
            <w:pStyle w:val="TOC2"/>
            <w:tabs>
              <w:tab w:val="left" w:pos="960"/>
              <w:tab w:val="right" w:leader="dot" w:pos="8494"/>
            </w:tabs>
            <w:rPr>
              <w:noProof/>
              <w:kern w:val="2"/>
              <w:sz w:val="24"/>
              <w:szCs w:val="24"/>
              <w:lang w:eastAsia="pt-PT"/>
              <w14:ligatures w14:val="standardContextual"/>
            </w:rPr>
          </w:pPr>
          <w:hyperlink w:anchor="_Toc181616437" w:history="1">
            <w:r w:rsidR="00D2344C" w:rsidRPr="00B21068">
              <w:rPr>
                <w:rStyle w:val="Hyperlink"/>
                <w:noProof/>
              </w:rPr>
              <w:t>1.14</w:t>
            </w:r>
            <w:r w:rsidR="00D2344C">
              <w:rPr>
                <w:noProof/>
                <w:kern w:val="2"/>
                <w:sz w:val="24"/>
                <w:szCs w:val="24"/>
                <w:lang w:eastAsia="pt-PT"/>
                <w14:ligatures w14:val="standardContextual"/>
              </w:rPr>
              <w:tab/>
            </w:r>
            <w:r w:rsidR="00D2344C" w:rsidRPr="00B21068">
              <w:rPr>
                <w:rStyle w:val="Hyperlink"/>
                <w:noProof/>
              </w:rPr>
              <w:t>Consulta por HTML/PHP</w:t>
            </w:r>
            <w:r w:rsidR="00D2344C">
              <w:rPr>
                <w:noProof/>
                <w:webHidden/>
              </w:rPr>
              <w:tab/>
            </w:r>
            <w:r w:rsidR="00D2344C">
              <w:rPr>
                <w:noProof/>
                <w:webHidden/>
              </w:rPr>
              <w:fldChar w:fldCharType="begin"/>
            </w:r>
            <w:r w:rsidR="00D2344C">
              <w:rPr>
                <w:noProof/>
                <w:webHidden/>
              </w:rPr>
              <w:instrText xml:space="preserve"> PAGEREF _Toc181616437 \h </w:instrText>
            </w:r>
            <w:r w:rsidR="00D2344C">
              <w:rPr>
                <w:noProof/>
                <w:webHidden/>
              </w:rPr>
            </w:r>
            <w:r w:rsidR="00D2344C">
              <w:rPr>
                <w:noProof/>
                <w:webHidden/>
              </w:rPr>
              <w:fldChar w:fldCharType="separate"/>
            </w:r>
            <w:r w:rsidR="00580ECB">
              <w:rPr>
                <w:noProof/>
                <w:webHidden/>
              </w:rPr>
              <w:t>26</w:t>
            </w:r>
            <w:r w:rsidR="00D2344C">
              <w:rPr>
                <w:noProof/>
                <w:webHidden/>
              </w:rPr>
              <w:fldChar w:fldCharType="end"/>
            </w:r>
          </w:hyperlink>
        </w:p>
        <w:p w14:paraId="0BBF44E0" w14:textId="211A9859" w:rsidR="00D2344C" w:rsidRDefault="00784763">
          <w:pPr>
            <w:pStyle w:val="TOC1"/>
            <w:tabs>
              <w:tab w:val="left" w:pos="440"/>
              <w:tab w:val="right" w:leader="dot" w:pos="8494"/>
            </w:tabs>
            <w:rPr>
              <w:noProof/>
              <w:kern w:val="2"/>
              <w:sz w:val="24"/>
              <w:szCs w:val="24"/>
              <w:lang w:eastAsia="pt-PT"/>
              <w14:ligatures w14:val="standardContextual"/>
            </w:rPr>
          </w:pPr>
          <w:hyperlink w:anchor="_Toc181616438" w:history="1">
            <w:r w:rsidR="00D2344C" w:rsidRPr="00B21068">
              <w:rPr>
                <w:rStyle w:val="Hyperlink"/>
                <w:noProof/>
              </w:rPr>
              <w:t>2</w:t>
            </w:r>
            <w:r w:rsidR="00D2344C">
              <w:rPr>
                <w:noProof/>
                <w:kern w:val="2"/>
                <w:sz w:val="24"/>
                <w:szCs w:val="24"/>
                <w:lang w:eastAsia="pt-PT"/>
                <w14:ligatures w14:val="standardContextual"/>
              </w:rPr>
              <w:tab/>
            </w:r>
            <w:r w:rsidR="00D2344C" w:rsidRPr="00B21068">
              <w:rPr>
                <w:rStyle w:val="Hyperlink"/>
                <w:noProof/>
              </w:rPr>
              <w:t>Implementação</w:t>
            </w:r>
            <w:r w:rsidR="00D2344C">
              <w:rPr>
                <w:noProof/>
                <w:webHidden/>
              </w:rPr>
              <w:tab/>
            </w:r>
            <w:r w:rsidR="00D2344C">
              <w:rPr>
                <w:noProof/>
                <w:webHidden/>
              </w:rPr>
              <w:fldChar w:fldCharType="begin"/>
            </w:r>
            <w:r w:rsidR="00D2344C">
              <w:rPr>
                <w:noProof/>
                <w:webHidden/>
              </w:rPr>
              <w:instrText xml:space="preserve"> PAGEREF _Toc181616438 \h </w:instrText>
            </w:r>
            <w:r w:rsidR="00D2344C">
              <w:rPr>
                <w:noProof/>
                <w:webHidden/>
              </w:rPr>
            </w:r>
            <w:r w:rsidR="00D2344C">
              <w:rPr>
                <w:noProof/>
                <w:webHidden/>
              </w:rPr>
              <w:fldChar w:fldCharType="separate"/>
            </w:r>
            <w:r w:rsidR="00580ECB">
              <w:rPr>
                <w:noProof/>
                <w:webHidden/>
              </w:rPr>
              <w:t>28</w:t>
            </w:r>
            <w:r w:rsidR="00D2344C">
              <w:rPr>
                <w:noProof/>
                <w:webHidden/>
              </w:rPr>
              <w:fldChar w:fldCharType="end"/>
            </w:r>
          </w:hyperlink>
        </w:p>
        <w:p w14:paraId="43C1FE19" w14:textId="5D46635F" w:rsidR="00D2344C" w:rsidRDefault="00784763">
          <w:pPr>
            <w:pStyle w:val="TOC2"/>
            <w:tabs>
              <w:tab w:val="right" w:leader="dot" w:pos="8494"/>
            </w:tabs>
            <w:rPr>
              <w:noProof/>
              <w:kern w:val="2"/>
              <w:sz w:val="24"/>
              <w:szCs w:val="24"/>
              <w:lang w:eastAsia="pt-PT"/>
              <w14:ligatures w14:val="standardContextual"/>
            </w:rPr>
          </w:pPr>
          <w:hyperlink w:anchor="_Toc181616439" w:history="1">
            <w:r w:rsidR="00D2344C">
              <w:rPr>
                <w:noProof/>
                <w:webHidden/>
              </w:rPr>
              <w:tab/>
            </w:r>
            <w:r w:rsidR="00D2344C">
              <w:rPr>
                <w:noProof/>
                <w:webHidden/>
              </w:rPr>
              <w:fldChar w:fldCharType="begin"/>
            </w:r>
            <w:r w:rsidR="00D2344C">
              <w:rPr>
                <w:noProof/>
                <w:webHidden/>
              </w:rPr>
              <w:instrText xml:space="preserve"> PAGEREF _Toc181616439 \h </w:instrText>
            </w:r>
            <w:r w:rsidR="00D2344C">
              <w:rPr>
                <w:noProof/>
                <w:webHidden/>
              </w:rPr>
            </w:r>
            <w:r w:rsidR="00D2344C">
              <w:rPr>
                <w:noProof/>
                <w:webHidden/>
              </w:rPr>
              <w:fldChar w:fldCharType="separate"/>
            </w:r>
            <w:r w:rsidR="00580ECB">
              <w:rPr>
                <w:noProof/>
                <w:webHidden/>
              </w:rPr>
              <w:t>28</w:t>
            </w:r>
            <w:r w:rsidR="00D2344C">
              <w:rPr>
                <w:noProof/>
                <w:webHidden/>
              </w:rPr>
              <w:fldChar w:fldCharType="end"/>
            </w:r>
          </w:hyperlink>
        </w:p>
        <w:p w14:paraId="043DCBD1" w14:textId="0D9DB8AF" w:rsidR="00D2344C" w:rsidRDefault="00784763">
          <w:pPr>
            <w:pStyle w:val="TOC2"/>
            <w:tabs>
              <w:tab w:val="left" w:pos="960"/>
              <w:tab w:val="right" w:leader="dot" w:pos="8494"/>
            </w:tabs>
            <w:rPr>
              <w:noProof/>
              <w:kern w:val="2"/>
              <w:sz w:val="24"/>
              <w:szCs w:val="24"/>
              <w:lang w:eastAsia="pt-PT"/>
              <w14:ligatures w14:val="standardContextual"/>
            </w:rPr>
          </w:pPr>
          <w:hyperlink w:anchor="_Toc181616440" w:history="1">
            <w:r w:rsidR="00D2344C" w:rsidRPr="00B21068">
              <w:rPr>
                <w:rStyle w:val="Hyperlink"/>
                <w:noProof/>
              </w:rPr>
              <w:t>2.1</w:t>
            </w:r>
            <w:r w:rsidR="00D2344C">
              <w:rPr>
                <w:noProof/>
                <w:kern w:val="2"/>
                <w:sz w:val="24"/>
                <w:szCs w:val="24"/>
                <w:lang w:eastAsia="pt-PT"/>
                <w14:ligatures w14:val="standardContextual"/>
              </w:rPr>
              <w:tab/>
            </w:r>
            <w:r w:rsidR="00D2344C" w:rsidRPr="00B21068">
              <w:rPr>
                <w:rStyle w:val="Hyperlink"/>
                <w:noProof/>
              </w:rPr>
              <w:t>Coleções a criar em cada uma das réplicas do Mongo</w:t>
            </w:r>
            <w:r w:rsidR="00D2344C">
              <w:rPr>
                <w:noProof/>
                <w:webHidden/>
              </w:rPr>
              <w:tab/>
            </w:r>
            <w:r w:rsidR="00D2344C">
              <w:rPr>
                <w:noProof/>
                <w:webHidden/>
              </w:rPr>
              <w:fldChar w:fldCharType="begin"/>
            </w:r>
            <w:r w:rsidR="00D2344C">
              <w:rPr>
                <w:noProof/>
                <w:webHidden/>
              </w:rPr>
              <w:instrText xml:space="preserve"> PAGEREF _Toc181616440 \h </w:instrText>
            </w:r>
            <w:r w:rsidR="00D2344C">
              <w:rPr>
                <w:noProof/>
                <w:webHidden/>
              </w:rPr>
            </w:r>
            <w:r w:rsidR="00D2344C">
              <w:rPr>
                <w:noProof/>
                <w:webHidden/>
              </w:rPr>
              <w:fldChar w:fldCharType="separate"/>
            </w:r>
            <w:r w:rsidR="00580ECB">
              <w:rPr>
                <w:noProof/>
                <w:webHidden/>
              </w:rPr>
              <w:t>28</w:t>
            </w:r>
            <w:r w:rsidR="00D2344C">
              <w:rPr>
                <w:noProof/>
                <w:webHidden/>
              </w:rPr>
              <w:fldChar w:fldCharType="end"/>
            </w:r>
          </w:hyperlink>
        </w:p>
        <w:p w14:paraId="51C0D662" w14:textId="2A44C76E" w:rsidR="00D2344C" w:rsidRDefault="00784763">
          <w:pPr>
            <w:pStyle w:val="TOC2"/>
            <w:tabs>
              <w:tab w:val="left" w:pos="960"/>
              <w:tab w:val="right" w:leader="dot" w:pos="8494"/>
            </w:tabs>
            <w:rPr>
              <w:noProof/>
              <w:kern w:val="2"/>
              <w:sz w:val="24"/>
              <w:szCs w:val="24"/>
              <w:lang w:eastAsia="pt-PT"/>
              <w14:ligatures w14:val="standardContextual"/>
            </w:rPr>
          </w:pPr>
          <w:hyperlink w:anchor="_Toc181616441" w:history="1">
            <w:r w:rsidR="00D2344C" w:rsidRPr="00B21068">
              <w:rPr>
                <w:rStyle w:val="Hyperlink"/>
                <w:noProof/>
              </w:rPr>
              <w:t>2.2</w:t>
            </w:r>
            <w:r w:rsidR="00D2344C">
              <w:rPr>
                <w:noProof/>
                <w:kern w:val="2"/>
                <w:sz w:val="24"/>
                <w:szCs w:val="24"/>
                <w:lang w:eastAsia="pt-PT"/>
                <w14:ligatures w14:val="standardContextual"/>
              </w:rPr>
              <w:tab/>
            </w:r>
            <w:r w:rsidR="00D2344C" w:rsidRPr="00B21068">
              <w:rPr>
                <w:rStyle w:val="Hyperlink"/>
                <w:noProof/>
              </w:rPr>
              <w:t>Descrição Geral do Procedimento de Mongo Para Mysql</w:t>
            </w:r>
            <w:r w:rsidR="00D2344C">
              <w:rPr>
                <w:noProof/>
                <w:webHidden/>
              </w:rPr>
              <w:tab/>
            </w:r>
            <w:r w:rsidR="00D2344C">
              <w:rPr>
                <w:noProof/>
                <w:webHidden/>
              </w:rPr>
              <w:fldChar w:fldCharType="begin"/>
            </w:r>
            <w:r w:rsidR="00D2344C">
              <w:rPr>
                <w:noProof/>
                <w:webHidden/>
              </w:rPr>
              <w:instrText xml:space="preserve"> PAGEREF _Toc181616441 \h </w:instrText>
            </w:r>
            <w:r w:rsidR="00D2344C">
              <w:rPr>
                <w:noProof/>
                <w:webHidden/>
              </w:rPr>
            </w:r>
            <w:r w:rsidR="00D2344C">
              <w:rPr>
                <w:noProof/>
                <w:webHidden/>
              </w:rPr>
              <w:fldChar w:fldCharType="separate"/>
            </w:r>
            <w:r w:rsidR="00580ECB">
              <w:rPr>
                <w:noProof/>
                <w:webHidden/>
              </w:rPr>
              <w:t>29</w:t>
            </w:r>
            <w:r w:rsidR="00D2344C">
              <w:rPr>
                <w:noProof/>
                <w:webHidden/>
              </w:rPr>
              <w:fldChar w:fldCharType="end"/>
            </w:r>
          </w:hyperlink>
        </w:p>
        <w:p w14:paraId="6DED560D" w14:textId="3BDBD27F" w:rsidR="00D2344C" w:rsidRDefault="00784763">
          <w:pPr>
            <w:pStyle w:val="TOC2"/>
            <w:tabs>
              <w:tab w:val="left" w:pos="960"/>
              <w:tab w:val="right" w:leader="dot" w:pos="8494"/>
            </w:tabs>
            <w:rPr>
              <w:noProof/>
              <w:kern w:val="2"/>
              <w:sz w:val="24"/>
              <w:szCs w:val="24"/>
              <w:lang w:eastAsia="pt-PT"/>
              <w14:ligatures w14:val="standardContextual"/>
            </w:rPr>
          </w:pPr>
          <w:hyperlink w:anchor="_Toc181616442" w:history="1">
            <w:r w:rsidR="00D2344C" w:rsidRPr="00B21068">
              <w:rPr>
                <w:rStyle w:val="Hyperlink"/>
                <w:noProof/>
              </w:rPr>
              <w:t>2.3</w:t>
            </w:r>
            <w:r w:rsidR="00D2344C">
              <w:rPr>
                <w:noProof/>
                <w:kern w:val="2"/>
                <w:sz w:val="24"/>
                <w:szCs w:val="24"/>
                <w:lang w:eastAsia="pt-PT"/>
                <w14:ligatures w14:val="standardContextual"/>
              </w:rPr>
              <w:tab/>
            </w:r>
            <w:r w:rsidR="00D2344C" w:rsidRPr="00B21068">
              <w:rPr>
                <w:rStyle w:val="Hyperlink"/>
                <w:noProof/>
              </w:rPr>
              <w:t>Tratamento de dados anómalos (valores de sensores errados)</w:t>
            </w:r>
            <w:r w:rsidR="00D2344C">
              <w:rPr>
                <w:noProof/>
                <w:webHidden/>
              </w:rPr>
              <w:tab/>
            </w:r>
            <w:r w:rsidR="00D2344C">
              <w:rPr>
                <w:noProof/>
                <w:webHidden/>
              </w:rPr>
              <w:fldChar w:fldCharType="begin"/>
            </w:r>
            <w:r w:rsidR="00D2344C">
              <w:rPr>
                <w:noProof/>
                <w:webHidden/>
              </w:rPr>
              <w:instrText xml:space="preserve"> PAGEREF _Toc181616442 \h </w:instrText>
            </w:r>
            <w:r w:rsidR="00D2344C">
              <w:rPr>
                <w:noProof/>
                <w:webHidden/>
              </w:rPr>
            </w:r>
            <w:r w:rsidR="00D2344C">
              <w:rPr>
                <w:noProof/>
                <w:webHidden/>
              </w:rPr>
              <w:fldChar w:fldCharType="separate"/>
            </w:r>
            <w:r w:rsidR="00580ECB">
              <w:rPr>
                <w:noProof/>
                <w:webHidden/>
              </w:rPr>
              <w:t>32</w:t>
            </w:r>
            <w:r w:rsidR="00D2344C">
              <w:rPr>
                <w:noProof/>
                <w:webHidden/>
              </w:rPr>
              <w:fldChar w:fldCharType="end"/>
            </w:r>
          </w:hyperlink>
        </w:p>
        <w:p w14:paraId="450B1281" w14:textId="25F4C858" w:rsidR="00D2344C" w:rsidRDefault="00784763">
          <w:pPr>
            <w:pStyle w:val="TOC2"/>
            <w:tabs>
              <w:tab w:val="left" w:pos="960"/>
              <w:tab w:val="right" w:leader="dot" w:pos="8494"/>
            </w:tabs>
            <w:rPr>
              <w:noProof/>
              <w:kern w:val="2"/>
              <w:sz w:val="24"/>
              <w:szCs w:val="24"/>
              <w:lang w:eastAsia="pt-PT"/>
              <w14:ligatures w14:val="standardContextual"/>
            </w:rPr>
          </w:pPr>
          <w:hyperlink w:anchor="_Toc181616443" w:history="1">
            <w:r w:rsidR="00D2344C" w:rsidRPr="00B21068">
              <w:rPr>
                <w:rStyle w:val="Hyperlink"/>
                <w:noProof/>
              </w:rPr>
              <w:t>2.4</w:t>
            </w:r>
            <w:r w:rsidR="00D2344C">
              <w:rPr>
                <w:noProof/>
                <w:kern w:val="2"/>
                <w:sz w:val="24"/>
                <w:szCs w:val="24"/>
                <w:lang w:eastAsia="pt-PT"/>
                <w14:ligatures w14:val="standardContextual"/>
              </w:rPr>
              <w:tab/>
            </w:r>
            <w:r w:rsidR="00D2344C" w:rsidRPr="00B21068">
              <w:rPr>
                <w:rStyle w:val="Hyperlink"/>
                <w:noProof/>
              </w:rPr>
              <w:t>Tratamento de outliers de temperaturas</w:t>
            </w:r>
            <w:r w:rsidR="00D2344C">
              <w:rPr>
                <w:noProof/>
                <w:webHidden/>
              </w:rPr>
              <w:tab/>
            </w:r>
            <w:r w:rsidR="00D2344C">
              <w:rPr>
                <w:noProof/>
                <w:webHidden/>
              </w:rPr>
              <w:fldChar w:fldCharType="begin"/>
            </w:r>
            <w:r w:rsidR="00D2344C">
              <w:rPr>
                <w:noProof/>
                <w:webHidden/>
              </w:rPr>
              <w:instrText xml:space="preserve"> PAGEREF _Toc181616443 \h </w:instrText>
            </w:r>
            <w:r w:rsidR="00D2344C">
              <w:rPr>
                <w:noProof/>
                <w:webHidden/>
              </w:rPr>
            </w:r>
            <w:r w:rsidR="00D2344C">
              <w:rPr>
                <w:noProof/>
                <w:webHidden/>
              </w:rPr>
              <w:fldChar w:fldCharType="separate"/>
            </w:r>
            <w:r w:rsidR="00580ECB">
              <w:rPr>
                <w:noProof/>
                <w:webHidden/>
              </w:rPr>
              <w:t>33</w:t>
            </w:r>
            <w:r w:rsidR="00D2344C">
              <w:rPr>
                <w:noProof/>
                <w:webHidden/>
              </w:rPr>
              <w:fldChar w:fldCharType="end"/>
            </w:r>
          </w:hyperlink>
        </w:p>
        <w:p w14:paraId="54D1BA5A" w14:textId="09A2D3FC" w:rsidR="00D2344C" w:rsidRDefault="00784763">
          <w:pPr>
            <w:pStyle w:val="TOC2"/>
            <w:tabs>
              <w:tab w:val="left" w:pos="960"/>
              <w:tab w:val="right" w:leader="dot" w:pos="8494"/>
            </w:tabs>
            <w:rPr>
              <w:noProof/>
              <w:kern w:val="2"/>
              <w:sz w:val="24"/>
              <w:szCs w:val="24"/>
              <w:lang w:eastAsia="pt-PT"/>
              <w14:ligatures w14:val="standardContextual"/>
            </w:rPr>
          </w:pPr>
          <w:hyperlink w:anchor="_Toc181616444" w:history="1">
            <w:r w:rsidR="00D2344C" w:rsidRPr="00B21068">
              <w:rPr>
                <w:rStyle w:val="Hyperlink"/>
                <w:noProof/>
              </w:rPr>
              <w:t>2.5</w:t>
            </w:r>
            <w:r w:rsidR="00D2344C">
              <w:rPr>
                <w:noProof/>
                <w:kern w:val="2"/>
                <w:sz w:val="24"/>
                <w:szCs w:val="24"/>
                <w:lang w:eastAsia="pt-PT"/>
                <w14:ligatures w14:val="standardContextual"/>
              </w:rPr>
              <w:tab/>
            </w:r>
            <w:r w:rsidR="00D2344C" w:rsidRPr="00B21068">
              <w:rPr>
                <w:rStyle w:val="Hyperlink"/>
                <w:noProof/>
              </w:rPr>
              <w:t>Tratamento de Alertas de Som</w:t>
            </w:r>
            <w:r w:rsidR="00D2344C">
              <w:rPr>
                <w:noProof/>
                <w:webHidden/>
              </w:rPr>
              <w:tab/>
            </w:r>
            <w:r w:rsidR="00D2344C">
              <w:rPr>
                <w:noProof/>
                <w:webHidden/>
              </w:rPr>
              <w:fldChar w:fldCharType="begin"/>
            </w:r>
            <w:r w:rsidR="00D2344C">
              <w:rPr>
                <w:noProof/>
                <w:webHidden/>
              </w:rPr>
              <w:instrText xml:space="preserve"> PAGEREF _Toc181616444 \h </w:instrText>
            </w:r>
            <w:r w:rsidR="00D2344C">
              <w:rPr>
                <w:noProof/>
                <w:webHidden/>
              </w:rPr>
            </w:r>
            <w:r w:rsidR="00D2344C">
              <w:rPr>
                <w:noProof/>
                <w:webHidden/>
              </w:rPr>
              <w:fldChar w:fldCharType="separate"/>
            </w:r>
            <w:r w:rsidR="00580ECB">
              <w:rPr>
                <w:noProof/>
                <w:webHidden/>
              </w:rPr>
              <w:t>34</w:t>
            </w:r>
            <w:r w:rsidR="00D2344C">
              <w:rPr>
                <w:noProof/>
                <w:webHidden/>
              </w:rPr>
              <w:fldChar w:fldCharType="end"/>
            </w:r>
          </w:hyperlink>
        </w:p>
        <w:p w14:paraId="0CE6E039" w14:textId="2D60E137" w:rsidR="00D2344C" w:rsidRDefault="00784763">
          <w:pPr>
            <w:pStyle w:val="TOC2"/>
            <w:tabs>
              <w:tab w:val="left" w:pos="960"/>
              <w:tab w:val="right" w:leader="dot" w:pos="8494"/>
            </w:tabs>
            <w:rPr>
              <w:noProof/>
              <w:kern w:val="2"/>
              <w:sz w:val="24"/>
              <w:szCs w:val="24"/>
              <w:lang w:eastAsia="pt-PT"/>
              <w14:ligatures w14:val="standardContextual"/>
            </w:rPr>
          </w:pPr>
          <w:hyperlink w:anchor="_Toc181616445" w:history="1">
            <w:r w:rsidR="00D2344C" w:rsidRPr="00B21068">
              <w:rPr>
                <w:rStyle w:val="Hyperlink"/>
                <w:noProof/>
              </w:rPr>
              <w:t>2.6</w:t>
            </w:r>
            <w:r w:rsidR="00D2344C">
              <w:rPr>
                <w:noProof/>
                <w:kern w:val="2"/>
                <w:sz w:val="24"/>
                <w:szCs w:val="24"/>
                <w:lang w:eastAsia="pt-PT"/>
                <w14:ligatures w14:val="standardContextual"/>
              </w:rPr>
              <w:tab/>
            </w:r>
            <w:r w:rsidR="00D2344C" w:rsidRPr="00B21068">
              <w:rPr>
                <w:rStyle w:val="Hyperlink"/>
                <w:noProof/>
              </w:rPr>
              <w:t>Tratamento de número de marsamis numa sala (obter pontuação)</w:t>
            </w:r>
            <w:r w:rsidR="00D2344C">
              <w:rPr>
                <w:noProof/>
                <w:webHidden/>
              </w:rPr>
              <w:tab/>
            </w:r>
            <w:r w:rsidR="00D2344C">
              <w:rPr>
                <w:noProof/>
                <w:webHidden/>
              </w:rPr>
              <w:fldChar w:fldCharType="begin"/>
            </w:r>
            <w:r w:rsidR="00D2344C">
              <w:rPr>
                <w:noProof/>
                <w:webHidden/>
              </w:rPr>
              <w:instrText xml:space="preserve"> PAGEREF _Toc181616445 \h </w:instrText>
            </w:r>
            <w:r w:rsidR="00D2344C">
              <w:rPr>
                <w:noProof/>
                <w:webHidden/>
              </w:rPr>
            </w:r>
            <w:r w:rsidR="00D2344C">
              <w:rPr>
                <w:noProof/>
                <w:webHidden/>
              </w:rPr>
              <w:fldChar w:fldCharType="separate"/>
            </w:r>
            <w:r w:rsidR="00580ECB">
              <w:rPr>
                <w:noProof/>
                <w:webHidden/>
              </w:rPr>
              <w:t>35</w:t>
            </w:r>
            <w:r w:rsidR="00D2344C">
              <w:rPr>
                <w:noProof/>
                <w:webHidden/>
              </w:rPr>
              <w:fldChar w:fldCharType="end"/>
            </w:r>
          </w:hyperlink>
        </w:p>
        <w:p w14:paraId="10348FCD" w14:textId="182B5C73" w:rsidR="00D2344C" w:rsidRDefault="00784763">
          <w:pPr>
            <w:pStyle w:val="TOC2"/>
            <w:tabs>
              <w:tab w:val="left" w:pos="960"/>
              <w:tab w:val="right" w:leader="dot" w:pos="8494"/>
            </w:tabs>
            <w:rPr>
              <w:noProof/>
              <w:kern w:val="2"/>
              <w:sz w:val="24"/>
              <w:szCs w:val="24"/>
              <w:lang w:eastAsia="pt-PT"/>
              <w14:ligatures w14:val="standardContextual"/>
            </w:rPr>
          </w:pPr>
          <w:hyperlink w:anchor="_Toc181616446" w:history="1">
            <w:r w:rsidR="00D2344C" w:rsidRPr="00B21068">
              <w:rPr>
                <w:rStyle w:val="Hyperlink"/>
                <w:noProof/>
              </w:rPr>
              <w:t>2.7</w:t>
            </w:r>
            <w:r w:rsidR="00D2344C">
              <w:rPr>
                <w:noProof/>
                <w:kern w:val="2"/>
                <w:sz w:val="24"/>
                <w:szCs w:val="24"/>
                <w:lang w:eastAsia="pt-PT"/>
                <w14:ligatures w14:val="standardContextual"/>
              </w:rPr>
              <w:tab/>
            </w:r>
            <w:r w:rsidR="00D2344C" w:rsidRPr="00B21068">
              <w:rPr>
                <w:rStyle w:val="Hyperlink"/>
                <w:noProof/>
              </w:rPr>
              <w:t>Implementação de Stored Procedures SQL de apoio à migração e tratamento de dados</w:t>
            </w:r>
            <w:r w:rsidR="00D2344C">
              <w:rPr>
                <w:noProof/>
                <w:webHidden/>
              </w:rPr>
              <w:tab/>
            </w:r>
            <w:r w:rsidR="00D2344C">
              <w:rPr>
                <w:noProof/>
                <w:webHidden/>
              </w:rPr>
              <w:fldChar w:fldCharType="begin"/>
            </w:r>
            <w:r w:rsidR="00D2344C">
              <w:rPr>
                <w:noProof/>
                <w:webHidden/>
              </w:rPr>
              <w:instrText xml:space="preserve"> PAGEREF _Toc181616446 \h </w:instrText>
            </w:r>
            <w:r w:rsidR="00D2344C">
              <w:rPr>
                <w:noProof/>
                <w:webHidden/>
              </w:rPr>
            </w:r>
            <w:r w:rsidR="00D2344C">
              <w:rPr>
                <w:noProof/>
                <w:webHidden/>
              </w:rPr>
              <w:fldChar w:fldCharType="separate"/>
            </w:r>
            <w:r w:rsidR="00580ECB">
              <w:rPr>
                <w:noProof/>
                <w:webHidden/>
              </w:rPr>
              <w:t>36</w:t>
            </w:r>
            <w:r w:rsidR="00D2344C">
              <w:rPr>
                <w:noProof/>
                <w:webHidden/>
              </w:rPr>
              <w:fldChar w:fldCharType="end"/>
            </w:r>
          </w:hyperlink>
        </w:p>
        <w:p w14:paraId="4B7D5B94" w14:textId="078A1CBD" w:rsidR="00D2344C" w:rsidRDefault="00784763">
          <w:pPr>
            <w:pStyle w:val="TOC2"/>
            <w:tabs>
              <w:tab w:val="left" w:pos="960"/>
              <w:tab w:val="right" w:leader="dot" w:pos="8494"/>
            </w:tabs>
            <w:rPr>
              <w:noProof/>
              <w:kern w:val="2"/>
              <w:sz w:val="24"/>
              <w:szCs w:val="24"/>
              <w:lang w:eastAsia="pt-PT"/>
              <w14:ligatures w14:val="standardContextual"/>
            </w:rPr>
          </w:pPr>
          <w:hyperlink w:anchor="_Toc181616447" w:history="1">
            <w:r w:rsidR="00D2344C" w:rsidRPr="00B21068">
              <w:rPr>
                <w:rStyle w:val="Hyperlink"/>
                <w:noProof/>
              </w:rPr>
              <w:t>2.8</w:t>
            </w:r>
            <w:r w:rsidR="00D2344C">
              <w:rPr>
                <w:noProof/>
                <w:kern w:val="2"/>
                <w:sz w:val="24"/>
                <w:szCs w:val="24"/>
                <w:lang w:eastAsia="pt-PT"/>
                <w14:ligatures w14:val="standardContextual"/>
              </w:rPr>
              <w:tab/>
            </w:r>
            <w:r w:rsidR="00D2344C" w:rsidRPr="00B21068">
              <w:rPr>
                <w:rStyle w:val="Hyperlink"/>
                <w:noProof/>
              </w:rPr>
              <w:t>Implementação de Triggers</w:t>
            </w:r>
            <w:r w:rsidR="00D2344C">
              <w:rPr>
                <w:noProof/>
                <w:webHidden/>
              </w:rPr>
              <w:tab/>
            </w:r>
            <w:r w:rsidR="00D2344C">
              <w:rPr>
                <w:noProof/>
                <w:webHidden/>
              </w:rPr>
              <w:fldChar w:fldCharType="begin"/>
            </w:r>
            <w:r w:rsidR="00D2344C">
              <w:rPr>
                <w:noProof/>
                <w:webHidden/>
              </w:rPr>
              <w:instrText xml:space="preserve"> PAGEREF _Toc181616447 \h </w:instrText>
            </w:r>
            <w:r w:rsidR="00D2344C">
              <w:rPr>
                <w:noProof/>
                <w:webHidden/>
              </w:rPr>
            </w:r>
            <w:r w:rsidR="00D2344C">
              <w:rPr>
                <w:noProof/>
                <w:webHidden/>
              </w:rPr>
              <w:fldChar w:fldCharType="separate"/>
            </w:r>
            <w:r w:rsidR="00580ECB">
              <w:rPr>
                <w:noProof/>
                <w:webHidden/>
              </w:rPr>
              <w:t>37</w:t>
            </w:r>
            <w:r w:rsidR="00D2344C">
              <w:rPr>
                <w:noProof/>
                <w:webHidden/>
              </w:rPr>
              <w:fldChar w:fldCharType="end"/>
            </w:r>
          </w:hyperlink>
        </w:p>
        <w:p w14:paraId="232F07C5" w14:textId="543E8E4D" w:rsidR="00D2344C" w:rsidRDefault="00784763">
          <w:pPr>
            <w:pStyle w:val="TOC2"/>
            <w:tabs>
              <w:tab w:val="left" w:pos="960"/>
              <w:tab w:val="right" w:leader="dot" w:pos="8494"/>
            </w:tabs>
            <w:rPr>
              <w:noProof/>
              <w:kern w:val="2"/>
              <w:sz w:val="24"/>
              <w:szCs w:val="24"/>
              <w:lang w:eastAsia="pt-PT"/>
              <w14:ligatures w14:val="standardContextual"/>
            </w:rPr>
          </w:pPr>
          <w:hyperlink w:anchor="_Toc181616448" w:history="1">
            <w:r w:rsidR="00D2344C" w:rsidRPr="00B21068">
              <w:rPr>
                <w:rStyle w:val="Hyperlink"/>
                <w:noProof/>
              </w:rPr>
              <w:t>2.1</w:t>
            </w:r>
            <w:r w:rsidR="00D2344C">
              <w:rPr>
                <w:noProof/>
                <w:kern w:val="2"/>
                <w:sz w:val="24"/>
                <w:szCs w:val="24"/>
                <w:lang w:eastAsia="pt-PT"/>
                <w14:ligatures w14:val="standardContextual"/>
              </w:rPr>
              <w:tab/>
            </w:r>
            <w:r w:rsidR="00D2344C" w:rsidRPr="00B21068">
              <w:rPr>
                <w:rStyle w:val="Hyperlink"/>
                <w:noProof/>
              </w:rPr>
              <w:t>Modelo Relacional</w:t>
            </w:r>
            <w:r w:rsidR="00D2344C">
              <w:rPr>
                <w:noProof/>
                <w:webHidden/>
              </w:rPr>
              <w:tab/>
            </w:r>
            <w:r w:rsidR="00D2344C">
              <w:rPr>
                <w:noProof/>
                <w:webHidden/>
              </w:rPr>
              <w:fldChar w:fldCharType="begin"/>
            </w:r>
            <w:r w:rsidR="00D2344C">
              <w:rPr>
                <w:noProof/>
                <w:webHidden/>
              </w:rPr>
              <w:instrText xml:space="preserve"> PAGEREF _Toc181616448 \h </w:instrText>
            </w:r>
            <w:r w:rsidR="00D2344C">
              <w:rPr>
                <w:noProof/>
                <w:webHidden/>
              </w:rPr>
            </w:r>
            <w:r w:rsidR="00D2344C">
              <w:rPr>
                <w:noProof/>
                <w:webHidden/>
              </w:rPr>
              <w:fldChar w:fldCharType="separate"/>
            </w:r>
            <w:r w:rsidR="00580ECB">
              <w:rPr>
                <w:noProof/>
                <w:webHidden/>
              </w:rPr>
              <w:t>38</w:t>
            </w:r>
            <w:r w:rsidR="00D2344C">
              <w:rPr>
                <w:noProof/>
                <w:webHidden/>
              </w:rPr>
              <w:fldChar w:fldCharType="end"/>
            </w:r>
          </w:hyperlink>
        </w:p>
        <w:p w14:paraId="5E49E396" w14:textId="5ABB4F0E" w:rsidR="00D2344C" w:rsidRDefault="00784763">
          <w:pPr>
            <w:pStyle w:val="TOC2"/>
            <w:tabs>
              <w:tab w:val="left" w:pos="960"/>
              <w:tab w:val="right" w:leader="dot" w:pos="8494"/>
            </w:tabs>
            <w:rPr>
              <w:noProof/>
              <w:kern w:val="2"/>
              <w:sz w:val="24"/>
              <w:szCs w:val="24"/>
              <w:lang w:eastAsia="pt-PT"/>
              <w14:ligatures w14:val="standardContextual"/>
            </w:rPr>
          </w:pPr>
          <w:hyperlink w:anchor="_Toc181616449" w:history="1">
            <w:r w:rsidR="00D2344C" w:rsidRPr="00B21068">
              <w:rPr>
                <w:rStyle w:val="Hyperlink"/>
                <w:noProof/>
              </w:rPr>
              <w:t>2.2</w:t>
            </w:r>
            <w:r w:rsidR="00D2344C">
              <w:rPr>
                <w:noProof/>
                <w:kern w:val="2"/>
                <w:sz w:val="24"/>
                <w:szCs w:val="24"/>
                <w:lang w:eastAsia="pt-PT"/>
                <w14:ligatures w14:val="standardContextual"/>
              </w:rPr>
              <w:tab/>
            </w:r>
            <w:r w:rsidR="00D2344C" w:rsidRPr="00B21068">
              <w:rPr>
                <w:rStyle w:val="Hyperlink"/>
                <w:noProof/>
              </w:rPr>
              <w:t>Utilizadores Base de Dados Mysql</w:t>
            </w:r>
            <w:r w:rsidR="00D2344C">
              <w:rPr>
                <w:noProof/>
                <w:webHidden/>
              </w:rPr>
              <w:tab/>
            </w:r>
            <w:r w:rsidR="00D2344C">
              <w:rPr>
                <w:noProof/>
                <w:webHidden/>
              </w:rPr>
              <w:fldChar w:fldCharType="begin"/>
            </w:r>
            <w:r w:rsidR="00D2344C">
              <w:rPr>
                <w:noProof/>
                <w:webHidden/>
              </w:rPr>
              <w:instrText xml:space="preserve"> PAGEREF _Toc181616449 \h </w:instrText>
            </w:r>
            <w:r w:rsidR="00D2344C">
              <w:rPr>
                <w:noProof/>
                <w:webHidden/>
              </w:rPr>
            </w:r>
            <w:r w:rsidR="00D2344C">
              <w:rPr>
                <w:noProof/>
                <w:webHidden/>
              </w:rPr>
              <w:fldChar w:fldCharType="separate"/>
            </w:r>
            <w:r w:rsidR="00580ECB">
              <w:rPr>
                <w:noProof/>
                <w:webHidden/>
              </w:rPr>
              <w:t>39</w:t>
            </w:r>
            <w:r w:rsidR="00D2344C">
              <w:rPr>
                <w:noProof/>
                <w:webHidden/>
              </w:rPr>
              <w:fldChar w:fldCharType="end"/>
            </w:r>
          </w:hyperlink>
        </w:p>
        <w:p w14:paraId="53ACD539" w14:textId="2360938F" w:rsidR="00D2344C" w:rsidRDefault="00784763">
          <w:pPr>
            <w:pStyle w:val="TOC2"/>
            <w:tabs>
              <w:tab w:val="left" w:pos="960"/>
              <w:tab w:val="right" w:leader="dot" w:pos="8494"/>
            </w:tabs>
            <w:rPr>
              <w:noProof/>
              <w:kern w:val="2"/>
              <w:sz w:val="24"/>
              <w:szCs w:val="24"/>
              <w:lang w:eastAsia="pt-PT"/>
              <w14:ligatures w14:val="standardContextual"/>
            </w:rPr>
          </w:pPr>
          <w:hyperlink w:anchor="_Toc181616450" w:history="1">
            <w:r w:rsidR="00D2344C" w:rsidRPr="00B21068">
              <w:rPr>
                <w:rStyle w:val="Hyperlink"/>
                <w:noProof/>
              </w:rPr>
              <w:t>2.3</w:t>
            </w:r>
            <w:r w:rsidR="00D2344C">
              <w:rPr>
                <w:noProof/>
                <w:kern w:val="2"/>
                <w:sz w:val="24"/>
                <w:szCs w:val="24"/>
                <w:lang w:eastAsia="pt-PT"/>
                <w14:ligatures w14:val="standardContextual"/>
              </w:rPr>
              <w:tab/>
            </w:r>
            <w:r w:rsidR="00D2344C" w:rsidRPr="00B21068">
              <w:rPr>
                <w:rStyle w:val="Hyperlink"/>
                <w:noProof/>
              </w:rPr>
              <w:t>Procedimentos Manutenção da Aplicação</w:t>
            </w:r>
            <w:r w:rsidR="00D2344C">
              <w:rPr>
                <w:noProof/>
                <w:webHidden/>
              </w:rPr>
              <w:tab/>
            </w:r>
            <w:r w:rsidR="00D2344C">
              <w:rPr>
                <w:noProof/>
                <w:webHidden/>
              </w:rPr>
              <w:fldChar w:fldCharType="begin"/>
            </w:r>
            <w:r w:rsidR="00D2344C">
              <w:rPr>
                <w:noProof/>
                <w:webHidden/>
              </w:rPr>
              <w:instrText xml:space="preserve"> PAGEREF _Toc181616450 \h </w:instrText>
            </w:r>
            <w:r w:rsidR="00D2344C">
              <w:rPr>
                <w:noProof/>
                <w:webHidden/>
              </w:rPr>
            </w:r>
            <w:r w:rsidR="00D2344C">
              <w:rPr>
                <w:noProof/>
                <w:webHidden/>
              </w:rPr>
              <w:fldChar w:fldCharType="separate"/>
            </w:r>
            <w:r w:rsidR="00580ECB">
              <w:rPr>
                <w:noProof/>
                <w:webHidden/>
              </w:rPr>
              <w:t>40</w:t>
            </w:r>
            <w:r w:rsidR="00D2344C">
              <w:rPr>
                <w:noProof/>
                <w:webHidden/>
              </w:rPr>
              <w:fldChar w:fldCharType="end"/>
            </w:r>
          </w:hyperlink>
        </w:p>
        <w:p w14:paraId="287CBC7B" w14:textId="4A58B186" w:rsidR="00D2344C" w:rsidRDefault="00784763">
          <w:pPr>
            <w:pStyle w:val="TOC2"/>
            <w:tabs>
              <w:tab w:val="left" w:pos="960"/>
              <w:tab w:val="right" w:leader="dot" w:pos="8494"/>
            </w:tabs>
            <w:rPr>
              <w:noProof/>
              <w:kern w:val="2"/>
              <w:sz w:val="24"/>
              <w:szCs w:val="24"/>
              <w:lang w:eastAsia="pt-PT"/>
              <w14:ligatures w14:val="standardContextual"/>
            </w:rPr>
          </w:pPr>
          <w:hyperlink w:anchor="_Toc181616451" w:history="1">
            <w:r w:rsidR="00D2344C" w:rsidRPr="00B21068">
              <w:rPr>
                <w:rStyle w:val="Hyperlink"/>
                <w:noProof/>
              </w:rPr>
              <w:t>2.4</w:t>
            </w:r>
            <w:r w:rsidR="00D2344C">
              <w:rPr>
                <w:noProof/>
                <w:kern w:val="2"/>
                <w:sz w:val="24"/>
                <w:szCs w:val="24"/>
                <w:lang w:eastAsia="pt-PT"/>
                <w14:ligatures w14:val="standardContextual"/>
              </w:rPr>
              <w:tab/>
            </w:r>
            <w:r w:rsidR="00D2344C" w:rsidRPr="00B21068">
              <w:rPr>
                <w:rStyle w:val="Hyperlink"/>
                <w:noProof/>
              </w:rPr>
              <w:t>Eventos de suporte à aplicação (caso existam)</w:t>
            </w:r>
            <w:r w:rsidR="00D2344C">
              <w:rPr>
                <w:noProof/>
                <w:webHidden/>
              </w:rPr>
              <w:tab/>
            </w:r>
            <w:r w:rsidR="00D2344C">
              <w:rPr>
                <w:noProof/>
                <w:webHidden/>
              </w:rPr>
              <w:fldChar w:fldCharType="begin"/>
            </w:r>
            <w:r w:rsidR="00D2344C">
              <w:rPr>
                <w:noProof/>
                <w:webHidden/>
              </w:rPr>
              <w:instrText xml:space="preserve"> PAGEREF _Toc181616451 \h </w:instrText>
            </w:r>
            <w:r w:rsidR="00D2344C">
              <w:rPr>
                <w:noProof/>
                <w:webHidden/>
              </w:rPr>
            </w:r>
            <w:r w:rsidR="00D2344C">
              <w:rPr>
                <w:noProof/>
                <w:webHidden/>
              </w:rPr>
              <w:fldChar w:fldCharType="separate"/>
            </w:r>
            <w:r w:rsidR="00580ECB">
              <w:rPr>
                <w:noProof/>
                <w:webHidden/>
              </w:rPr>
              <w:t>41</w:t>
            </w:r>
            <w:r w:rsidR="00D2344C">
              <w:rPr>
                <w:noProof/>
                <w:webHidden/>
              </w:rPr>
              <w:fldChar w:fldCharType="end"/>
            </w:r>
          </w:hyperlink>
        </w:p>
        <w:p w14:paraId="54578D2E" w14:textId="44591C5E" w:rsidR="00D2344C" w:rsidRDefault="00784763">
          <w:pPr>
            <w:pStyle w:val="TOC2"/>
            <w:tabs>
              <w:tab w:val="left" w:pos="960"/>
              <w:tab w:val="right" w:leader="dot" w:pos="8494"/>
            </w:tabs>
            <w:rPr>
              <w:noProof/>
              <w:kern w:val="2"/>
              <w:sz w:val="24"/>
              <w:szCs w:val="24"/>
              <w:lang w:eastAsia="pt-PT"/>
              <w14:ligatures w14:val="standardContextual"/>
            </w:rPr>
          </w:pPr>
          <w:hyperlink w:anchor="_Toc181616452" w:history="1">
            <w:r w:rsidR="00D2344C" w:rsidRPr="00B21068">
              <w:rPr>
                <w:rStyle w:val="Hyperlink"/>
                <w:noProof/>
              </w:rPr>
              <w:t>2.5</w:t>
            </w:r>
            <w:r w:rsidR="00D2344C">
              <w:rPr>
                <w:noProof/>
                <w:kern w:val="2"/>
                <w:sz w:val="24"/>
                <w:szCs w:val="24"/>
                <w:lang w:eastAsia="pt-PT"/>
                <w14:ligatures w14:val="standardContextual"/>
              </w:rPr>
              <w:tab/>
            </w:r>
            <w:r w:rsidR="00D2344C" w:rsidRPr="00B21068">
              <w:rPr>
                <w:rStyle w:val="Hyperlink"/>
                <w:noProof/>
              </w:rPr>
              <w:t>PrintScreen dos formulários HTML implementados</w:t>
            </w:r>
            <w:r w:rsidR="00D2344C">
              <w:rPr>
                <w:noProof/>
                <w:webHidden/>
              </w:rPr>
              <w:tab/>
            </w:r>
            <w:r w:rsidR="00D2344C">
              <w:rPr>
                <w:noProof/>
                <w:webHidden/>
              </w:rPr>
              <w:fldChar w:fldCharType="begin"/>
            </w:r>
            <w:r w:rsidR="00D2344C">
              <w:rPr>
                <w:noProof/>
                <w:webHidden/>
              </w:rPr>
              <w:instrText xml:space="preserve"> PAGEREF _Toc181616452 \h </w:instrText>
            </w:r>
            <w:r w:rsidR="00D2344C">
              <w:rPr>
                <w:noProof/>
                <w:webHidden/>
              </w:rPr>
            </w:r>
            <w:r w:rsidR="00D2344C">
              <w:rPr>
                <w:noProof/>
                <w:webHidden/>
              </w:rPr>
              <w:fldChar w:fldCharType="separate"/>
            </w:r>
            <w:r w:rsidR="00580ECB">
              <w:rPr>
                <w:noProof/>
                <w:webHidden/>
              </w:rPr>
              <w:t>42</w:t>
            </w:r>
            <w:r w:rsidR="00D2344C">
              <w:rPr>
                <w:noProof/>
                <w:webHidden/>
              </w:rPr>
              <w:fldChar w:fldCharType="end"/>
            </w:r>
          </w:hyperlink>
        </w:p>
        <w:p w14:paraId="3DCFF707" w14:textId="48556A65" w:rsidR="00D2344C" w:rsidRDefault="00784763">
          <w:pPr>
            <w:pStyle w:val="TOC2"/>
            <w:tabs>
              <w:tab w:val="left" w:pos="960"/>
              <w:tab w:val="right" w:leader="dot" w:pos="8494"/>
            </w:tabs>
            <w:rPr>
              <w:noProof/>
              <w:kern w:val="2"/>
              <w:sz w:val="24"/>
              <w:szCs w:val="24"/>
              <w:lang w:eastAsia="pt-PT"/>
              <w14:ligatures w14:val="standardContextual"/>
            </w:rPr>
          </w:pPr>
          <w:hyperlink w:anchor="_Toc181616453" w:history="1">
            <w:r w:rsidR="00D2344C" w:rsidRPr="00B21068">
              <w:rPr>
                <w:rStyle w:val="Hyperlink"/>
                <w:noProof/>
              </w:rPr>
              <w:t>2.6</w:t>
            </w:r>
            <w:r w:rsidR="00D2344C">
              <w:rPr>
                <w:noProof/>
                <w:kern w:val="2"/>
                <w:sz w:val="24"/>
                <w:szCs w:val="24"/>
                <w:lang w:eastAsia="pt-PT"/>
                <w14:ligatures w14:val="standardContextual"/>
              </w:rPr>
              <w:tab/>
            </w:r>
            <w:r w:rsidR="00D2344C" w:rsidRPr="00B21068">
              <w:rPr>
                <w:rStyle w:val="Hyperlink"/>
                <w:noProof/>
              </w:rPr>
              <w:t>PrintScreen do formulários Android  com dados</w:t>
            </w:r>
            <w:r w:rsidR="00D2344C">
              <w:rPr>
                <w:noProof/>
                <w:webHidden/>
              </w:rPr>
              <w:tab/>
            </w:r>
            <w:r w:rsidR="00D2344C">
              <w:rPr>
                <w:noProof/>
                <w:webHidden/>
              </w:rPr>
              <w:fldChar w:fldCharType="begin"/>
            </w:r>
            <w:r w:rsidR="00D2344C">
              <w:rPr>
                <w:noProof/>
                <w:webHidden/>
              </w:rPr>
              <w:instrText xml:space="preserve"> PAGEREF _Toc181616453 \h </w:instrText>
            </w:r>
            <w:r w:rsidR="00D2344C">
              <w:rPr>
                <w:noProof/>
                <w:webHidden/>
              </w:rPr>
            </w:r>
            <w:r w:rsidR="00D2344C">
              <w:rPr>
                <w:noProof/>
                <w:webHidden/>
              </w:rPr>
              <w:fldChar w:fldCharType="separate"/>
            </w:r>
            <w:r w:rsidR="00580ECB">
              <w:rPr>
                <w:noProof/>
                <w:webHidden/>
              </w:rPr>
              <w:t>43</w:t>
            </w:r>
            <w:r w:rsidR="00D2344C">
              <w:rPr>
                <w:noProof/>
                <w:webHidden/>
              </w:rPr>
              <w:fldChar w:fldCharType="end"/>
            </w:r>
          </w:hyperlink>
        </w:p>
        <w:p w14:paraId="6E448ECC" w14:textId="0E675DAA" w:rsidR="00D2344C" w:rsidRDefault="00784763">
          <w:pPr>
            <w:pStyle w:val="TOC3"/>
            <w:tabs>
              <w:tab w:val="right" w:leader="dot" w:pos="8494"/>
            </w:tabs>
            <w:rPr>
              <w:noProof/>
              <w:kern w:val="2"/>
              <w:sz w:val="24"/>
              <w:szCs w:val="24"/>
              <w:lang w:eastAsia="pt-PT"/>
              <w14:ligatures w14:val="standardContextual"/>
            </w:rPr>
          </w:pPr>
          <w:hyperlink w:anchor="_Toc181616454" w:history="1">
            <w:r w:rsidR="00D2344C" w:rsidRPr="00B21068">
              <w:rPr>
                <w:rStyle w:val="Hyperlink"/>
                <w:noProof/>
              </w:rPr>
              <w:t>Código de Triggers implementados</w:t>
            </w:r>
            <w:r w:rsidR="00D2344C">
              <w:rPr>
                <w:noProof/>
                <w:webHidden/>
              </w:rPr>
              <w:tab/>
            </w:r>
            <w:r w:rsidR="00D2344C">
              <w:rPr>
                <w:noProof/>
                <w:webHidden/>
              </w:rPr>
              <w:fldChar w:fldCharType="begin"/>
            </w:r>
            <w:r w:rsidR="00D2344C">
              <w:rPr>
                <w:noProof/>
                <w:webHidden/>
              </w:rPr>
              <w:instrText xml:space="preserve"> PAGEREF _Toc181616454 \h </w:instrText>
            </w:r>
            <w:r w:rsidR="00D2344C">
              <w:rPr>
                <w:noProof/>
                <w:webHidden/>
              </w:rPr>
            </w:r>
            <w:r w:rsidR="00D2344C">
              <w:rPr>
                <w:noProof/>
                <w:webHidden/>
              </w:rPr>
              <w:fldChar w:fldCharType="separate"/>
            </w:r>
            <w:r w:rsidR="00580ECB">
              <w:rPr>
                <w:noProof/>
                <w:webHidden/>
              </w:rPr>
              <w:t>45</w:t>
            </w:r>
            <w:r w:rsidR="00D2344C">
              <w:rPr>
                <w:noProof/>
                <w:webHidden/>
              </w:rPr>
              <w:fldChar w:fldCharType="end"/>
            </w:r>
          </w:hyperlink>
        </w:p>
        <w:p w14:paraId="57271E58" w14:textId="25AF5F3F" w:rsidR="00D2344C" w:rsidRDefault="00784763">
          <w:pPr>
            <w:pStyle w:val="TOC3"/>
            <w:tabs>
              <w:tab w:val="right" w:leader="dot" w:pos="8494"/>
            </w:tabs>
            <w:rPr>
              <w:noProof/>
              <w:kern w:val="2"/>
              <w:sz w:val="24"/>
              <w:szCs w:val="24"/>
              <w:lang w:eastAsia="pt-PT"/>
              <w14:ligatures w14:val="standardContextual"/>
            </w:rPr>
          </w:pPr>
          <w:hyperlink w:anchor="_Toc181616455" w:history="1">
            <w:r w:rsidR="00D2344C" w:rsidRPr="00B21068">
              <w:rPr>
                <w:rStyle w:val="Hyperlink"/>
                <w:noProof/>
              </w:rPr>
              <w:t>Código Stored Procedures implementados</w:t>
            </w:r>
            <w:r w:rsidR="00D2344C">
              <w:rPr>
                <w:noProof/>
                <w:webHidden/>
              </w:rPr>
              <w:tab/>
            </w:r>
            <w:r w:rsidR="00D2344C">
              <w:rPr>
                <w:noProof/>
                <w:webHidden/>
              </w:rPr>
              <w:fldChar w:fldCharType="begin"/>
            </w:r>
            <w:r w:rsidR="00D2344C">
              <w:rPr>
                <w:noProof/>
                <w:webHidden/>
              </w:rPr>
              <w:instrText xml:space="preserve"> PAGEREF _Toc181616455 \h </w:instrText>
            </w:r>
            <w:r w:rsidR="00D2344C">
              <w:rPr>
                <w:noProof/>
                <w:webHidden/>
              </w:rPr>
            </w:r>
            <w:r w:rsidR="00D2344C">
              <w:rPr>
                <w:noProof/>
                <w:webHidden/>
              </w:rPr>
              <w:fldChar w:fldCharType="separate"/>
            </w:r>
            <w:r w:rsidR="00580ECB">
              <w:rPr>
                <w:noProof/>
                <w:webHidden/>
              </w:rPr>
              <w:t>46</w:t>
            </w:r>
            <w:r w:rsidR="00D2344C">
              <w:rPr>
                <w:noProof/>
                <w:webHidden/>
              </w:rPr>
              <w:fldChar w:fldCharType="end"/>
            </w:r>
          </w:hyperlink>
        </w:p>
        <w:p w14:paraId="54D8C892" w14:textId="12C40816" w:rsidR="00E72C09" w:rsidRDefault="0049714C">
          <w:r>
            <w:fldChar w:fldCharType="end"/>
          </w:r>
        </w:p>
      </w:sdtContent>
    </w:sdt>
    <w:p w14:paraId="35662814" w14:textId="77777777" w:rsidR="00F45DA0" w:rsidRDefault="00F45DA0">
      <w:pP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br w:type="page"/>
      </w:r>
    </w:p>
    <w:p w14:paraId="08B1DC05" w14:textId="7A5F0DF7" w:rsidR="00FA5122" w:rsidRPr="009966C1" w:rsidRDefault="00FA5122" w:rsidP="000F1DE9">
      <w:pPr>
        <w:pStyle w:val="Heading1"/>
        <w:spacing w:before="720" w:after="120"/>
        <w:ind w:left="431" w:hanging="431"/>
      </w:pPr>
      <w:bookmarkStart w:id="6" w:name="_Toc181616424"/>
      <w:r w:rsidRPr="009966C1">
        <w:lastRenderedPageBreak/>
        <w:t>Especificação</w:t>
      </w:r>
      <w:bookmarkStart w:id="7" w:name="_Toc320026705"/>
      <w:bookmarkStart w:id="8" w:name="_Ref499131336"/>
      <w:bookmarkEnd w:id="6"/>
    </w:p>
    <w:p w14:paraId="5D63EA6E" w14:textId="4A63B8A0" w:rsidR="00FA5122" w:rsidRDefault="00FA5122" w:rsidP="00FA5122">
      <w:r>
        <w:rPr>
          <w:noProof/>
        </w:rPr>
        <mc:AlternateContent>
          <mc:Choice Requires="wps">
            <w:drawing>
              <wp:anchor distT="0" distB="0" distL="114300" distR="114300" simplePos="0" relativeHeight="251645440" behindDoc="0" locked="0" layoutInCell="1" allowOverlap="1" wp14:anchorId="61C89C6F" wp14:editId="39D44880">
                <wp:simplePos x="0" y="0"/>
                <wp:positionH relativeFrom="column">
                  <wp:posOffset>396973</wp:posOffset>
                </wp:positionH>
                <wp:positionV relativeFrom="paragraph">
                  <wp:posOffset>62084</wp:posOffset>
                </wp:positionV>
                <wp:extent cx="4525108" cy="1119554"/>
                <wp:effectExtent l="0" t="0" r="27940" b="23495"/>
                <wp:wrapNone/>
                <wp:docPr id="1361438734" name="Rectangle: Folded Corner 85"/>
                <wp:cNvGraphicFramePr/>
                <a:graphic xmlns:a="http://schemas.openxmlformats.org/drawingml/2006/main">
                  <a:graphicData uri="http://schemas.microsoft.com/office/word/2010/wordprocessingShape">
                    <wps:wsp>
                      <wps:cNvSpPr/>
                      <wps:spPr>
                        <a:xfrm>
                          <a:off x="0" y="0"/>
                          <a:ext cx="4525108" cy="1119554"/>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6A803F" w14:textId="77777777" w:rsidR="00FA5122" w:rsidRPr="00F9533C" w:rsidRDefault="00FA5122" w:rsidP="00F9533C">
                            <w:pPr>
                              <w:rPr>
                                <w:color w:val="000000" w:themeColor="text1"/>
                                <w:sz w:val="20"/>
                                <w:szCs w:val="20"/>
                              </w:rPr>
                            </w:pPr>
                            <w:r w:rsidRPr="00F9533C">
                              <w:rPr>
                                <w:color w:val="000000" w:themeColor="text1"/>
                                <w:sz w:val="20"/>
                                <w:szCs w:val="20"/>
                              </w:rPr>
                              <w:t>Esta secção é onde o grupo que inicia o documento (coluna à esquerda na folha de rosto) coloca a especificação do que pretende implementar. Mais tarde pode implementar de outra maneira, mas aqui vão as primeiras ideias que serão avaliadas na primeira oral e que vão ser entregues a outro grupo para que analisem e vejam se aproveitam as vossas ideias.</w:t>
                            </w:r>
                          </w:p>
                          <w:p w14:paraId="55C6B43F" w14:textId="77777777" w:rsidR="00FA5122" w:rsidRPr="00FA5122" w:rsidRDefault="00FA5122" w:rsidP="00FA5122">
                            <w:pPr>
                              <w:jc w:val="center"/>
                              <w:rPr>
                                <w:color w:val="000000" w:themeColor="text1"/>
                                <w:sz w:val="20"/>
                                <w:szCs w:val="20"/>
                              </w:rPr>
                            </w:pPr>
                          </w:p>
                          <w:p w14:paraId="2DB76102" w14:textId="77777777" w:rsidR="00FA5122" w:rsidRPr="00FA5122" w:rsidRDefault="00FA5122" w:rsidP="00FA5122">
                            <w:pPr>
                              <w:jc w:val="center"/>
                              <w:rPr>
                                <w:color w:val="000000" w:themeColor="text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89C6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85" o:spid="_x0000_s1026" type="#_x0000_t65" style="position:absolute;margin-left:31.25pt;margin-top:4.9pt;width:356.3pt;height:88.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" adj="18000" fillcolor="#b8cce4 [1300]" strokecolor="#b8cce4 [1300]" strokeweight="2pt">
                <v:textbox inset=",0,,0">
                  <w:txbxContent>
                    <w:p w14:paraId="096A803F" w14:textId="77777777" w:rsidR="00FA5122" w:rsidRPr="00F9533C" w:rsidRDefault="00FA5122" w:rsidP="00F9533C">
                      <w:pPr>
                        <w:rPr>
                          <w:color w:val="000000" w:themeColor="text1"/>
                          <w:sz w:val="20"/>
                          <w:szCs w:val="20"/>
                        </w:rPr>
                      </w:pPr>
                      <w:r w:rsidRPr="00F9533C">
                        <w:rPr>
                          <w:color w:val="000000" w:themeColor="text1"/>
                          <w:sz w:val="20"/>
                          <w:szCs w:val="20"/>
                        </w:rPr>
                        <w:t>Esta secção é onde o grupo que inicia o documento (coluna à esquerda na folha de rosto) coloca a especificação do que pretende implementar. Mais tarde pode implementar de outra maneira, mas aqui vão as primeiras ideias que serão avaliadas na primeira oral e que vão ser entregues a outro grupo para que analisem e vejam se aproveitam as vossas ideias.</w:t>
                      </w:r>
                    </w:p>
                    <w:p w14:paraId="55C6B43F" w14:textId="77777777" w:rsidR="00FA5122" w:rsidRPr="00FA5122" w:rsidRDefault="00FA5122" w:rsidP="00FA5122">
                      <w:pPr>
                        <w:jc w:val="center"/>
                        <w:rPr>
                          <w:color w:val="000000" w:themeColor="text1"/>
                          <w:sz w:val="20"/>
                          <w:szCs w:val="20"/>
                        </w:rPr>
                      </w:pPr>
                    </w:p>
                    <w:p w14:paraId="2DB76102" w14:textId="77777777" w:rsidR="00FA5122" w:rsidRPr="00FA5122" w:rsidRDefault="00FA5122" w:rsidP="00FA5122">
                      <w:pPr>
                        <w:jc w:val="center"/>
                        <w:rPr>
                          <w:color w:val="000000" w:themeColor="text1"/>
                        </w:rPr>
                      </w:pPr>
                    </w:p>
                  </w:txbxContent>
                </v:textbox>
              </v:shape>
            </w:pict>
          </mc:Fallback>
        </mc:AlternateContent>
      </w:r>
    </w:p>
    <w:p w14:paraId="00DC14A7" w14:textId="3D2BD967" w:rsidR="00FA5122" w:rsidRDefault="00FA5122" w:rsidP="00FA5122"/>
    <w:p w14:paraId="234096A5" w14:textId="43B8DC4C" w:rsidR="00FA5122" w:rsidRDefault="00FA5122" w:rsidP="00FA5122"/>
    <w:p w14:paraId="4F4407DA" w14:textId="0CAA54CD" w:rsidR="00FA5122" w:rsidRDefault="00FA5122" w:rsidP="00FA5122"/>
    <w:p w14:paraId="5F131D64" w14:textId="56F47960" w:rsidR="00FA5122" w:rsidRDefault="009966C1" w:rsidP="00691DE9">
      <w:pPr>
        <w:pStyle w:val="Heading2"/>
      </w:pPr>
      <w:bookmarkStart w:id="9" w:name="_Toc181616425"/>
      <w:r>
        <w:t>Da Nuvem para o Mongo</w:t>
      </w:r>
      <w:bookmarkEnd w:id="9"/>
    </w:p>
    <w:p w14:paraId="634F97C2" w14:textId="6F94AE06" w:rsidR="00822B91" w:rsidRDefault="008E53B1" w:rsidP="00822B91">
      <w:pPr>
        <w:jc w:val="bot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647488" behindDoc="0" locked="0" layoutInCell="1" allowOverlap="1" wp14:anchorId="056E72DD" wp14:editId="525415FE">
                <wp:simplePos x="0" y="0"/>
                <wp:positionH relativeFrom="column">
                  <wp:posOffset>2811145</wp:posOffset>
                </wp:positionH>
                <wp:positionV relativeFrom="paragraph">
                  <wp:posOffset>266422</wp:posOffset>
                </wp:positionV>
                <wp:extent cx="2015831" cy="310661"/>
                <wp:effectExtent l="0" t="0" r="3810" b="0"/>
                <wp:wrapNone/>
                <wp:docPr id="1363126326" name="Text Box 88"/>
                <wp:cNvGraphicFramePr/>
                <a:graphic xmlns:a="http://schemas.openxmlformats.org/drawingml/2006/main">
                  <a:graphicData uri="http://schemas.microsoft.com/office/word/2010/wordprocessingShape">
                    <wps:wsp>
                      <wps:cNvSpPr txBox="1"/>
                      <wps:spPr>
                        <a:xfrm>
                          <a:off x="0" y="0"/>
                          <a:ext cx="2015831" cy="310661"/>
                        </a:xfrm>
                        <a:prstGeom prst="rect">
                          <a:avLst/>
                        </a:prstGeom>
                        <a:solidFill>
                          <a:schemeClr val="lt1"/>
                        </a:solidFill>
                        <a:ln w="6350">
                          <a:noFill/>
                        </a:ln>
                      </wps:spPr>
                      <wps:txbx>
                        <w:txbxContent>
                          <w:p w14:paraId="236BBCE0" w14:textId="7D9FAE1A" w:rsidR="000F1DE9" w:rsidRPr="000F1DE9" w:rsidRDefault="000F1DE9">
                            <w:pPr>
                              <w:rPr>
                                <w:sz w:val="28"/>
                                <w:szCs w:val="28"/>
                              </w:rPr>
                            </w:pPr>
                            <w:r w:rsidRPr="000F1DE9">
                              <w:rPr>
                                <w:sz w:val="28"/>
                                <w:szCs w:val="28"/>
                              </w:rPr>
                              <w:t xml:space="preserve">Nome da Base de Dados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E72DD" id="_x0000_t202" coordsize="21600,21600" o:spt="202" path="m,l,21600r21600,l21600,xe">
                <v:stroke joinstyle="miter"/>
                <v:path gradientshapeok="t" o:connecttype="rect"/>
              </v:shapetype>
              <v:shape id="Text Box 88" o:spid="_x0000_s1027" type="#_x0000_t202" style="position:absolute;left:0;text-align:left;margin-left:221.35pt;margin-top:21pt;width:158.75pt;height:24.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" fillcolor="white [3201]" stroked="f" strokeweight=".5pt">
                <v:textbox>
                  <w:txbxContent>
                    <w:p w14:paraId="236BBCE0" w14:textId="7D9FAE1A" w:rsidR="000F1DE9" w:rsidRPr="000F1DE9" w:rsidRDefault="000F1DE9">
                      <w:pPr>
                        <w:rPr>
                          <w:sz w:val="28"/>
                          <w:szCs w:val="28"/>
                        </w:rPr>
                      </w:pPr>
                      <w:r w:rsidRPr="000F1DE9">
                        <w:rPr>
                          <w:sz w:val="28"/>
                          <w:szCs w:val="28"/>
                        </w:rPr>
                        <w:t xml:space="preserve">Nome da Base de Dados </w:t>
                      </w:r>
                    </w:p>
                  </w:txbxContent>
                </v:textbox>
              </v:shape>
            </w:pict>
          </mc:Fallback>
        </mc:AlternateContent>
      </w:r>
      <w:r w:rsidR="00822B91" w:rsidRPr="009966C1">
        <w:rPr>
          <w:noProof/>
        </w:rPr>
        <w:drawing>
          <wp:anchor distT="0" distB="0" distL="114300" distR="114300" simplePos="0" relativeHeight="251646464" behindDoc="1" locked="0" layoutInCell="1" allowOverlap="1" wp14:anchorId="1526FF12" wp14:editId="75DB87AF">
            <wp:simplePos x="0" y="0"/>
            <wp:positionH relativeFrom="column">
              <wp:posOffset>8841</wp:posOffset>
            </wp:positionH>
            <wp:positionV relativeFrom="paragraph">
              <wp:posOffset>65405</wp:posOffset>
            </wp:positionV>
            <wp:extent cx="2592070" cy="2183130"/>
            <wp:effectExtent l="0" t="0" r="0" b="7620"/>
            <wp:wrapNone/>
            <wp:docPr id="13034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6270" name=""/>
                    <pic:cNvPicPr/>
                  </pic:nvPicPr>
                  <pic:blipFill>
                    <a:blip r:embed="rId20"/>
                    <a:stretch>
                      <a:fillRect/>
                    </a:stretch>
                  </pic:blipFill>
                  <pic:spPr>
                    <a:xfrm>
                      <a:off x="0" y="0"/>
                      <a:ext cx="2592070" cy="2183130"/>
                    </a:xfrm>
                    <a:prstGeom prst="rect">
                      <a:avLst/>
                    </a:prstGeom>
                  </pic:spPr>
                </pic:pic>
              </a:graphicData>
            </a:graphic>
            <wp14:sizeRelH relativeFrom="page">
              <wp14:pctWidth>0</wp14:pctWidth>
            </wp14:sizeRelH>
            <wp14:sizeRelV relativeFrom="page">
              <wp14:pctHeight>0</wp14:pctHeight>
            </wp14:sizeRelV>
          </wp:anchor>
        </w:drawing>
      </w:r>
    </w:p>
    <w:p w14:paraId="194589BA" w14:textId="368A380A" w:rsidR="00822B91" w:rsidRDefault="00822B91" w:rsidP="00822B91">
      <w:pPr>
        <w:jc w:val="both"/>
        <w:rPr>
          <w:rFonts w:asciiTheme="minorBidi" w:hAnsiTheme="minorBidi"/>
          <w:sz w:val="24"/>
          <w:szCs w:val="24"/>
        </w:rPr>
      </w:pPr>
    </w:p>
    <w:p w14:paraId="75AD37E4" w14:textId="2FD89A5D" w:rsidR="00822B91" w:rsidRDefault="00822B91" w:rsidP="735D1400">
      <w:pPr>
        <w:tabs>
          <w:tab w:val="left" w:pos="6535"/>
        </w:tabs>
        <w:jc w:val="both"/>
        <w:rPr>
          <w:rFonts w:asciiTheme="minorBidi" w:hAnsiTheme="minorBidi"/>
          <w:sz w:val="24"/>
          <w:szCs w:val="24"/>
        </w:rPr>
      </w:pPr>
      <w:r>
        <w:rPr>
          <w:rFonts w:asciiTheme="minorBidi" w:hAnsiTheme="minorBidi"/>
          <w:sz w:val="24"/>
          <w:szCs w:val="24"/>
        </w:rPr>
        <w:tab/>
      </w:r>
      <w:r w:rsidR="1AD123AC" w:rsidRPr="560018B8">
        <w:rPr>
          <w:rFonts w:asciiTheme="minorBidi" w:hAnsiTheme="minorBidi"/>
          <w:sz w:val="24"/>
          <w:szCs w:val="24"/>
        </w:rPr>
        <w:t>pisid_bd9</w:t>
      </w:r>
    </w:p>
    <w:p w14:paraId="0417CC6B" w14:textId="45A7FE9E" w:rsidR="1AD123AC" w:rsidRDefault="1AD123AC" w:rsidP="66FA1307">
      <w:pPr>
        <w:tabs>
          <w:tab w:val="left" w:pos="6535"/>
        </w:tabs>
        <w:jc w:val="both"/>
        <w:rPr>
          <w:rFonts w:asciiTheme="minorBidi" w:hAnsiTheme="minorBidi"/>
          <w:sz w:val="24"/>
          <w:szCs w:val="24"/>
        </w:rPr>
      </w:pPr>
      <w:r w:rsidRPr="66FA1307">
        <w:rPr>
          <w:rFonts w:asciiTheme="minorBidi" w:hAnsiTheme="minorBidi"/>
          <w:sz w:val="24"/>
          <w:szCs w:val="24"/>
        </w:rPr>
        <w:t>B</w:t>
      </w:r>
    </w:p>
    <w:p w14:paraId="4B367257" w14:textId="77777777" w:rsidR="00822B91" w:rsidRDefault="00822B91" w:rsidP="00822B91">
      <w:pPr>
        <w:jc w:val="both"/>
        <w:rPr>
          <w:rFonts w:asciiTheme="minorBidi" w:hAnsiTheme="minorBidi"/>
          <w:sz w:val="24"/>
          <w:szCs w:val="24"/>
        </w:rPr>
      </w:pPr>
    </w:p>
    <w:p w14:paraId="194BFE26" w14:textId="6D04A7A9" w:rsidR="00822B91" w:rsidRDefault="00822B91" w:rsidP="00822B91">
      <w:pPr>
        <w:tabs>
          <w:tab w:val="left" w:pos="6563"/>
        </w:tabs>
        <w:jc w:val="both"/>
        <w:rPr>
          <w:rFonts w:asciiTheme="minorBidi" w:hAnsiTheme="minorBidi"/>
          <w:sz w:val="24"/>
          <w:szCs w:val="24"/>
        </w:rPr>
      </w:pPr>
      <w:r>
        <w:rPr>
          <w:rFonts w:asciiTheme="minorBidi" w:hAnsiTheme="minorBidi"/>
          <w:sz w:val="24"/>
          <w:szCs w:val="24"/>
        </w:rPr>
        <w:tab/>
      </w:r>
    </w:p>
    <w:p w14:paraId="271F98DF" w14:textId="3123742F" w:rsidR="00822B91" w:rsidRDefault="00822B91" w:rsidP="00822B91">
      <w:pPr>
        <w:tabs>
          <w:tab w:val="left" w:pos="6138"/>
          <w:tab w:val="left" w:pos="6323"/>
          <w:tab w:val="right" w:pos="8504"/>
        </w:tabs>
        <w:jc w:val="both"/>
        <w:rPr>
          <w:rFonts w:asciiTheme="minorBidi" w:hAnsiTheme="minorBidi"/>
          <w:sz w:val="24"/>
          <w:szCs w:val="24"/>
        </w:rPr>
      </w:pPr>
      <w:r>
        <w:rPr>
          <w:rFonts w:asciiTheme="minorBidi" w:hAnsiTheme="minorBidi"/>
          <w:sz w:val="24"/>
          <w:szCs w:val="24"/>
        </w:rPr>
        <w:tab/>
      </w:r>
      <w:r>
        <w:rPr>
          <w:rFonts w:asciiTheme="minorBidi" w:hAnsiTheme="minorBidi"/>
          <w:sz w:val="24"/>
          <w:szCs w:val="24"/>
        </w:rPr>
        <w:tab/>
      </w:r>
      <w:r>
        <w:rPr>
          <w:rFonts w:asciiTheme="minorBidi" w:hAnsiTheme="minorBidi"/>
          <w:sz w:val="24"/>
          <w:szCs w:val="24"/>
        </w:rPr>
        <w:tab/>
      </w:r>
    </w:p>
    <w:p w14:paraId="4C374793" w14:textId="765E951A" w:rsidR="00822B91" w:rsidRDefault="00822B91" w:rsidP="00822B91">
      <w:pPr>
        <w:jc w:val="both"/>
        <w:rPr>
          <w:rFonts w:asciiTheme="minorBidi" w:hAnsiTheme="minorBidi"/>
          <w:sz w:val="24"/>
          <w:szCs w:val="24"/>
        </w:rPr>
      </w:pPr>
    </w:p>
    <w:tbl>
      <w:tblPr>
        <w:tblStyle w:val="GridTable4"/>
        <w:tblpPr w:leftFromText="141" w:rightFromText="141" w:vertAnchor="page" w:horzAnchor="margin" w:tblpY="9241"/>
        <w:tblW w:w="0" w:type="auto"/>
        <w:tblLook w:val="04A0" w:firstRow="1" w:lastRow="0" w:firstColumn="1" w:lastColumn="0" w:noHBand="0" w:noVBand="1"/>
      </w:tblPr>
      <w:tblGrid>
        <w:gridCol w:w="1980"/>
        <w:gridCol w:w="6440"/>
      </w:tblGrid>
      <w:tr w:rsidR="0097291D" w14:paraId="4B7F0453" w14:textId="77777777" w:rsidTr="3C746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3970C4F" w14:textId="77777777" w:rsidR="0097291D" w:rsidRDefault="0097291D" w:rsidP="0097291D">
            <w:pPr>
              <w:jc w:val="both"/>
              <w:rPr>
                <w:rFonts w:ascii="Courier New" w:hAnsi="Courier New" w:cs="Courier New"/>
                <w:sz w:val="24"/>
                <w:szCs w:val="24"/>
              </w:rPr>
            </w:pPr>
            <w:r>
              <w:rPr>
                <w:rFonts w:ascii="Courier New" w:hAnsi="Courier New" w:cs="Courier New"/>
                <w:sz w:val="24"/>
                <w:szCs w:val="24"/>
              </w:rPr>
              <w:t>Nome Coleção</w:t>
            </w:r>
          </w:p>
        </w:tc>
        <w:tc>
          <w:tcPr>
            <w:tcW w:w="6440" w:type="dxa"/>
          </w:tcPr>
          <w:p w14:paraId="34C02CAF" w14:textId="77777777" w:rsidR="0097291D" w:rsidRDefault="0097291D" w:rsidP="0097291D">
            <w:pPr>
              <w:jc w:val="both"/>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O que armazena?</w:t>
            </w:r>
          </w:p>
        </w:tc>
      </w:tr>
      <w:tr w:rsidR="0097291D" w14:paraId="57F2FAA9" w14:textId="77777777" w:rsidTr="3C746A94">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980" w:type="dxa"/>
          </w:tcPr>
          <w:p w14:paraId="62D5BA51" w14:textId="2C21FADC" w:rsidR="0097291D" w:rsidRDefault="008A5EEA" w:rsidP="0097291D">
            <w:pPr>
              <w:jc w:val="both"/>
              <w:rPr>
                <w:rFonts w:ascii="Courier New" w:hAnsi="Courier New" w:cs="Courier New"/>
                <w:sz w:val="24"/>
                <w:szCs w:val="24"/>
              </w:rPr>
            </w:pPr>
            <w:r>
              <w:rPr>
                <w:rFonts w:ascii="Courier New" w:hAnsi="Courier New" w:cs="Courier New"/>
                <w:sz w:val="24"/>
                <w:szCs w:val="24"/>
              </w:rPr>
              <w:t>M</w:t>
            </w:r>
            <w:r w:rsidR="00DD458A">
              <w:rPr>
                <w:rFonts w:ascii="Courier New" w:hAnsi="Courier New" w:cs="Courier New"/>
                <w:sz w:val="24"/>
                <w:szCs w:val="24"/>
              </w:rPr>
              <w:t>ov</w:t>
            </w:r>
            <w:r>
              <w:rPr>
                <w:rFonts w:ascii="Courier New" w:hAnsi="Courier New" w:cs="Courier New"/>
                <w:sz w:val="24"/>
                <w:szCs w:val="24"/>
              </w:rPr>
              <w:t>e</w:t>
            </w:r>
            <w:r w:rsidR="00DD458A">
              <w:rPr>
                <w:rFonts w:ascii="Courier New" w:hAnsi="Courier New" w:cs="Courier New"/>
                <w:sz w:val="24"/>
                <w:szCs w:val="24"/>
              </w:rPr>
              <w:t>ment</w:t>
            </w:r>
          </w:p>
        </w:tc>
        <w:tc>
          <w:tcPr>
            <w:tcW w:w="6440" w:type="dxa"/>
          </w:tcPr>
          <w:p w14:paraId="3A10F6DE" w14:textId="50046C9F" w:rsidR="0097291D" w:rsidRDefault="68E0D724" w:rsidP="735D1400">
            <w:pPr>
              <w:jc w:val="both"/>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735D1400">
              <w:rPr>
                <w:rFonts w:ascii="Courier New" w:hAnsi="Courier New" w:cs="Courier New"/>
                <w:sz w:val="24"/>
                <w:szCs w:val="24"/>
                <w:lang w:val="pt-BR"/>
              </w:rPr>
              <w:t>Player, Marsami, RoomOrigin, RoomDestiny, Status -&gt; o movimento do Marsami captado pelo sensor da porta</w:t>
            </w:r>
          </w:p>
          <w:p w14:paraId="3C59B148" w14:textId="5647E9B5" w:rsidR="0097291D" w:rsidRDefault="0097291D" w:rsidP="0097291D">
            <w:pPr>
              <w:jc w:val="both"/>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p>
        </w:tc>
      </w:tr>
      <w:tr w:rsidR="0097291D" w14:paraId="19D492BD" w14:textId="77777777" w:rsidTr="3C746A94">
        <w:trPr>
          <w:trHeight w:val="559"/>
        </w:trPr>
        <w:tc>
          <w:tcPr>
            <w:cnfStyle w:val="001000000000" w:firstRow="0" w:lastRow="0" w:firstColumn="1" w:lastColumn="0" w:oddVBand="0" w:evenVBand="0" w:oddHBand="0" w:evenHBand="0" w:firstRowFirstColumn="0" w:firstRowLastColumn="0" w:lastRowFirstColumn="0" w:lastRowLastColumn="0"/>
            <w:tcW w:w="1980" w:type="dxa"/>
          </w:tcPr>
          <w:p w14:paraId="1F8707A1" w14:textId="1EDC0A74" w:rsidR="0097291D" w:rsidRDefault="6B8027BB" w:rsidP="0097291D">
            <w:pPr>
              <w:jc w:val="both"/>
              <w:rPr>
                <w:rFonts w:ascii="Courier New" w:hAnsi="Courier New" w:cs="Courier New"/>
                <w:sz w:val="24"/>
                <w:szCs w:val="24"/>
              </w:rPr>
            </w:pPr>
            <w:r w:rsidRPr="735D1400">
              <w:rPr>
                <w:rFonts w:ascii="Courier New" w:hAnsi="Courier New" w:cs="Courier New"/>
                <w:sz w:val="24"/>
                <w:szCs w:val="24"/>
              </w:rPr>
              <w:t>Sound</w:t>
            </w:r>
          </w:p>
        </w:tc>
        <w:tc>
          <w:tcPr>
            <w:tcW w:w="6440" w:type="dxa"/>
          </w:tcPr>
          <w:p w14:paraId="3A9A23AA" w14:textId="0F503964" w:rsidR="0097291D" w:rsidRDefault="100C0EF6" w:rsidP="735D1400">
            <w:pPr>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735D1400">
              <w:rPr>
                <w:rFonts w:ascii="Courier New" w:hAnsi="Courier New" w:cs="Courier New"/>
                <w:sz w:val="24"/>
                <w:szCs w:val="24"/>
              </w:rPr>
              <w:t>Player, Hour, Sound</w:t>
            </w:r>
            <w:r w:rsidR="06FC636C" w:rsidRPr="735D1400">
              <w:rPr>
                <w:rFonts w:ascii="Courier New" w:hAnsi="Courier New" w:cs="Courier New"/>
                <w:sz w:val="24"/>
                <w:szCs w:val="24"/>
              </w:rPr>
              <w:t xml:space="preserve"> -&gt; o ruído no labirinto numa certa hora</w:t>
            </w:r>
          </w:p>
          <w:p w14:paraId="1A3C63FD" w14:textId="06D70303" w:rsidR="0097291D" w:rsidRDefault="0097291D" w:rsidP="0097291D">
            <w:pPr>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97291D" w14:paraId="144B9513" w14:textId="77777777" w:rsidTr="3C746A94">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980" w:type="dxa"/>
          </w:tcPr>
          <w:p w14:paraId="0B0E2E7C" w14:textId="65046D6D" w:rsidR="0097291D" w:rsidRDefault="00794B26" w:rsidP="0097291D">
            <w:pPr>
              <w:jc w:val="both"/>
              <w:rPr>
                <w:rFonts w:ascii="Courier New" w:hAnsi="Courier New" w:cs="Courier New"/>
                <w:sz w:val="24"/>
                <w:szCs w:val="24"/>
              </w:rPr>
            </w:pPr>
            <w:r w:rsidRPr="00834F7E">
              <w:rPr>
                <w:rFonts w:ascii="Courier New" w:hAnsi="Courier New" w:cs="Courier New"/>
                <w:sz w:val="24"/>
                <w:szCs w:val="24"/>
              </w:rPr>
              <w:t>Atuadores</w:t>
            </w:r>
          </w:p>
        </w:tc>
        <w:tc>
          <w:tcPr>
            <w:tcW w:w="6440" w:type="dxa"/>
          </w:tcPr>
          <w:p w14:paraId="7BC7D890" w14:textId="6D939393" w:rsidR="00B3378B" w:rsidRPr="00B3378B" w:rsidRDefault="00B3378B" w:rsidP="00B3378B">
            <w:pPr>
              <w:jc w:val="both"/>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w:t>
            </w:r>
            <w:r w:rsidRPr="00B3378B">
              <w:rPr>
                <w:rFonts w:ascii="Courier New" w:hAnsi="Courier New" w:cs="Courier New"/>
                <w:sz w:val="24"/>
                <w:szCs w:val="24"/>
              </w:rPr>
              <w:t>ype</w:t>
            </w:r>
            <w:r>
              <w:rPr>
                <w:rFonts w:ascii="Courier New" w:hAnsi="Courier New" w:cs="Courier New"/>
                <w:sz w:val="24"/>
                <w:szCs w:val="24"/>
              </w:rPr>
              <w:t xml:space="preserve">, </w:t>
            </w:r>
            <w:r w:rsidRPr="00B3378B">
              <w:rPr>
                <w:rFonts w:ascii="Courier New" w:hAnsi="Courier New" w:cs="Courier New"/>
                <w:sz w:val="24"/>
                <w:szCs w:val="24"/>
              </w:rPr>
              <w:t>Player</w:t>
            </w:r>
            <w:r>
              <w:rPr>
                <w:rFonts w:ascii="Courier New" w:hAnsi="Courier New" w:cs="Courier New"/>
                <w:sz w:val="24"/>
                <w:szCs w:val="24"/>
              </w:rPr>
              <w:t xml:space="preserve">, </w:t>
            </w:r>
            <w:r w:rsidRPr="00B3378B">
              <w:rPr>
                <w:rFonts w:ascii="Courier New" w:hAnsi="Courier New" w:cs="Courier New"/>
                <w:sz w:val="24"/>
                <w:szCs w:val="24"/>
              </w:rPr>
              <w:t>Room</w:t>
            </w:r>
            <w:r>
              <w:rPr>
                <w:rFonts w:ascii="Courier New" w:hAnsi="Courier New" w:cs="Courier New"/>
                <w:sz w:val="24"/>
                <w:szCs w:val="24"/>
              </w:rPr>
              <w:t>O</w:t>
            </w:r>
            <w:r w:rsidRPr="00B3378B">
              <w:rPr>
                <w:rFonts w:ascii="Courier New" w:hAnsi="Courier New" w:cs="Courier New"/>
                <w:sz w:val="24"/>
                <w:szCs w:val="24"/>
              </w:rPr>
              <w:t>r</w:t>
            </w:r>
            <w:r>
              <w:rPr>
                <w:rFonts w:ascii="Courier New" w:hAnsi="Courier New" w:cs="Courier New"/>
                <w:sz w:val="24"/>
                <w:szCs w:val="24"/>
              </w:rPr>
              <w:t>i</w:t>
            </w:r>
            <w:r w:rsidRPr="00B3378B">
              <w:rPr>
                <w:rFonts w:ascii="Courier New" w:hAnsi="Courier New" w:cs="Courier New"/>
                <w:sz w:val="24"/>
                <w:szCs w:val="24"/>
              </w:rPr>
              <w:t>gin</w:t>
            </w:r>
            <w:r>
              <w:rPr>
                <w:rFonts w:ascii="Courier New" w:hAnsi="Courier New" w:cs="Courier New"/>
                <w:sz w:val="24"/>
                <w:szCs w:val="24"/>
              </w:rPr>
              <w:t>,</w:t>
            </w:r>
            <w:r w:rsidRPr="00B3378B">
              <w:rPr>
                <w:rFonts w:ascii="Courier New" w:hAnsi="Courier New" w:cs="Courier New"/>
                <w:sz w:val="24"/>
                <w:szCs w:val="24"/>
              </w:rPr>
              <w:t xml:space="preserve"> </w:t>
            </w:r>
            <w:r>
              <w:rPr>
                <w:rFonts w:ascii="Courier New" w:hAnsi="Courier New" w:cs="Courier New"/>
                <w:sz w:val="24"/>
                <w:szCs w:val="24"/>
              </w:rPr>
              <w:t>RoomD</w:t>
            </w:r>
            <w:r w:rsidRPr="00B3378B">
              <w:rPr>
                <w:rFonts w:ascii="Courier New" w:hAnsi="Courier New" w:cs="Courier New"/>
                <w:sz w:val="24"/>
                <w:szCs w:val="24"/>
              </w:rPr>
              <w:t>estiny</w:t>
            </w:r>
            <w:r w:rsidR="00477DBE">
              <w:rPr>
                <w:rFonts w:ascii="Courier New" w:hAnsi="Courier New" w:cs="Courier New"/>
                <w:sz w:val="24"/>
                <w:szCs w:val="24"/>
              </w:rPr>
              <w:t>, Room</w:t>
            </w:r>
          </w:p>
          <w:p w14:paraId="3A1A0C03" w14:textId="77777777" w:rsidR="0097291D" w:rsidRDefault="0097291D" w:rsidP="0097291D">
            <w:pPr>
              <w:jc w:val="both"/>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p>
        </w:tc>
      </w:tr>
      <w:tr w:rsidR="0097291D" w14:paraId="51CC7284" w14:textId="77777777" w:rsidTr="3C746A94">
        <w:trPr>
          <w:trHeight w:val="546"/>
        </w:trPr>
        <w:tc>
          <w:tcPr>
            <w:cnfStyle w:val="001000000000" w:firstRow="0" w:lastRow="0" w:firstColumn="1" w:lastColumn="0" w:oddVBand="0" w:evenVBand="0" w:oddHBand="0" w:evenHBand="0" w:firstRowFirstColumn="0" w:firstRowLastColumn="0" w:lastRowFirstColumn="0" w:lastRowLastColumn="0"/>
            <w:tcW w:w="1980" w:type="dxa"/>
          </w:tcPr>
          <w:p w14:paraId="32A2C668" w14:textId="77777777" w:rsidR="0097291D" w:rsidRDefault="0097291D" w:rsidP="0097291D">
            <w:pPr>
              <w:jc w:val="both"/>
              <w:rPr>
                <w:rFonts w:ascii="Courier New" w:hAnsi="Courier New" w:cs="Courier New"/>
                <w:sz w:val="24"/>
                <w:szCs w:val="24"/>
              </w:rPr>
            </w:pPr>
          </w:p>
        </w:tc>
        <w:tc>
          <w:tcPr>
            <w:tcW w:w="6440" w:type="dxa"/>
          </w:tcPr>
          <w:p w14:paraId="29A248B8" w14:textId="77777777" w:rsidR="0097291D" w:rsidRDefault="0097291D" w:rsidP="0097291D">
            <w:pPr>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bl>
    <w:p w14:paraId="6729BB65" w14:textId="33FE0B66" w:rsidR="3C746A94" w:rsidRDefault="3C746A94" w:rsidP="3C746A94">
      <w:pPr>
        <w:spacing w:before="120"/>
        <w:jc w:val="both"/>
        <w:rPr>
          <w:sz w:val="28"/>
          <w:szCs w:val="28"/>
        </w:rPr>
      </w:pPr>
    </w:p>
    <w:p w14:paraId="061C2C30" w14:textId="67EE8516" w:rsidR="3C746A94" w:rsidRDefault="3C746A94" w:rsidP="3C746A94">
      <w:pPr>
        <w:spacing w:before="120"/>
        <w:jc w:val="both"/>
        <w:rPr>
          <w:sz w:val="28"/>
          <w:szCs w:val="28"/>
        </w:rPr>
      </w:pPr>
    </w:p>
    <w:p w14:paraId="4FFFE814" w14:textId="77777777" w:rsidR="00477DBE" w:rsidRDefault="00477DBE" w:rsidP="3C746A94">
      <w:pPr>
        <w:spacing w:before="120"/>
        <w:jc w:val="both"/>
        <w:rPr>
          <w:sz w:val="28"/>
          <w:szCs w:val="28"/>
        </w:rPr>
      </w:pPr>
    </w:p>
    <w:p w14:paraId="48ACC5BE" w14:textId="7F50A1F3" w:rsidR="3C746A94" w:rsidRDefault="3C746A94" w:rsidP="3C746A94">
      <w:pPr>
        <w:spacing w:before="120"/>
        <w:jc w:val="both"/>
        <w:rPr>
          <w:sz w:val="28"/>
          <w:szCs w:val="28"/>
        </w:rPr>
      </w:pPr>
    </w:p>
    <w:p w14:paraId="78A4DFB6" w14:textId="2F05F075" w:rsidR="0097291D" w:rsidRPr="00680BC2" w:rsidRDefault="0097291D" w:rsidP="0097291D">
      <w:pPr>
        <w:spacing w:before="120"/>
        <w:jc w:val="both"/>
        <w:rPr>
          <w:sz w:val="28"/>
          <w:szCs w:val="28"/>
        </w:rPr>
      </w:pPr>
      <w:r w:rsidRPr="3C746A94">
        <w:rPr>
          <w:sz w:val="28"/>
          <w:szCs w:val="28"/>
        </w:rPr>
        <w:lastRenderedPageBreak/>
        <w:t>Para cada coleção exemplifica um documento</w:t>
      </w:r>
    </w:p>
    <w:bookmarkEnd w:id="7"/>
    <w:bookmarkEnd w:id="8"/>
    <w:p w14:paraId="52395DD9" w14:textId="0135CD41" w:rsidR="00FB3378" w:rsidRPr="001B4E27" w:rsidRDefault="00FB3378" w:rsidP="3C746A94">
      <w:pPr>
        <w:jc w:val="both"/>
        <w:rPr>
          <w:rFonts w:asciiTheme="majorHAnsi" w:eastAsiaTheme="majorEastAsia" w:hAnsiTheme="majorHAnsi" w:cstheme="majorBidi"/>
          <w:color w:val="000000" w:themeColor="text1"/>
          <w:sz w:val="24"/>
          <w:szCs w:val="24"/>
          <w:lang w:val="en-GB"/>
        </w:rPr>
      </w:pPr>
      <w:r w:rsidRPr="001B4E27">
        <w:rPr>
          <w:rFonts w:asciiTheme="majorHAnsi" w:eastAsiaTheme="majorEastAsia" w:hAnsiTheme="majorHAnsi" w:cstheme="majorBidi"/>
          <w:color w:val="000000" w:themeColor="text1"/>
          <w:sz w:val="24"/>
          <w:szCs w:val="24"/>
          <w:lang w:val="en-GB"/>
        </w:rPr>
        <w:t>Coleção</w:t>
      </w:r>
      <w:r w:rsidR="0097291D" w:rsidRPr="001B4E27">
        <w:rPr>
          <w:rFonts w:asciiTheme="majorHAnsi" w:eastAsiaTheme="majorEastAsia" w:hAnsiTheme="majorHAnsi" w:cstheme="majorBidi"/>
          <w:color w:val="000000" w:themeColor="text1"/>
          <w:sz w:val="24"/>
          <w:szCs w:val="24"/>
          <w:lang w:val="en-GB"/>
        </w:rPr>
        <w:t xml:space="preserve"> </w:t>
      </w:r>
      <w:r w:rsidRPr="001B4E27">
        <w:rPr>
          <w:rFonts w:asciiTheme="majorHAnsi" w:eastAsiaTheme="majorEastAsia" w:hAnsiTheme="majorHAnsi" w:cstheme="majorBidi"/>
          <w:color w:val="000000" w:themeColor="text1"/>
          <w:sz w:val="24"/>
          <w:szCs w:val="24"/>
          <w:lang w:val="en-GB"/>
        </w:rPr>
        <w:t xml:space="preserve">: </w:t>
      </w:r>
      <w:r w:rsidRPr="001B4E27">
        <w:rPr>
          <w:rFonts w:asciiTheme="majorHAnsi" w:eastAsiaTheme="majorEastAsia" w:hAnsiTheme="majorHAnsi" w:cstheme="majorBidi"/>
          <w:color w:val="000000" w:themeColor="text1"/>
          <w:sz w:val="24"/>
          <w:szCs w:val="24"/>
          <w:highlight w:val="lightGray"/>
          <w:u w:val="single"/>
          <w:lang w:val="en-GB"/>
        </w:rPr>
        <w:t>_</w:t>
      </w:r>
      <w:r w:rsidR="4EB88491" w:rsidRPr="001B4E27">
        <w:rPr>
          <w:rFonts w:asciiTheme="majorHAnsi" w:eastAsiaTheme="majorEastAsia" w:hAnsiTheme="majorHAnsi" w:cstheme="majorBidi"/>
          <w:color w:val="000000" w:themeColor="text1"/>
          <w:sz w:val="24"/>
          <w:szCs w:val="24"/>
          <w:highlight w:val="lightGray"/>
          <w:u w:val="single"/>
          <w:lang w:val="en-GB"/>
        </w:rPr>
        <w:t>movement</w:t>
      </w:r>
      <w:r w:rsidRPr="001B4E27">
        <w:rPr>
          <w:rFonts w:asciiTheme="majorHAnsi" w:eastAsiaTheme="majorEastAsia" w:hAnsiTheme="majorHAnsi" w:cstheme="majorBidi"/>
          <w:color w:val="000000" w:themeColor="text1"/>
          <w:sz w:val="24"/>
          <w:szCs w:val="24"/>
          <w:highlight w:val="lightGray"/>
          <w:u w:val="single"/>
          <w:lang w:val="en-GB"/>
        </w:rPr>
        <w:t>___</w:t>
      </w:r>
      <w:r w:rsidR="00465B5C" w:rsidRPr="001B4E27">
        <w:rPr>
          <w:rFonts w:asciiTheme="majorHAnsi" w:eastAsiaTheme="majorEastAsia" w:hAnsiTheme="majorHAnsi" w:cstheme="majorBidi"/>
          <w:color w:val="000000" w:themeColor="text1"/>
          <w:sz w:val="24"/>
          <w:szCs w:val="24"/>
          <w:highlight w:val="lightGray"/>
          <w:u w:val="single"/>
          <w:lang w:val="en-GB"/>
        </w:rPr>
        <w:t xml:space="preserve">            </w:t>
      </w:r>
      <w:r w:rsidRPr="001B4E27">
        <w:rPr>
          <w:rFonts w:asciiTheme="majorHAnsi" w:eastAsiaTheme="majorEastAsia" w:hAnsiTheme="majorHAnsi" w:cstheme="majorBidi"/>
          <w:color w:val="000000" w:themeColor="text1"/>
          <w:sz w:val="24"/>
          <w:szCs w:val="24"/>
          <w:highlight w:val="lightGray"/>
          <w:u w:val="single"/>
          <w:lang w:val="en-GB"/>
        </w:rPr>
        <w:t>_</w:t>
      </w:r>
      <w:r w:rsidRPr="001B4E27">
        <w:rPr>
          <w:rFonts w:asciiTheme="majorHAnsi" w:eastAsiaTheme="majorEastAsia" w:hAnsiTheme="majorHAnsi" w:cstheme="majorBidi"/>
          <w:color w:val="000000" w:themeColor="text1"/>
          <w:sz w:val="24"/>
          <w:szCs w:val="24"/>
          <w:highlight w:val="lightGray"/>
          <w:lang w:val="en-GB"/>
        </w:rPr>
        <w:t>_</w:t>
      </w:r>
    </w:p>
    <w:p w14:paraId="495E5A11" w14:textId="0C7FC125" w:rsidR="0097291D" w:rsidRPr="001B4E27" w:rsidRDefault="74507D48" w:rsidP="6F710F6F">
      <w:pPr>
        <w:jc w:val="both"/>
        <w:rPr>
          <w:rFonts w:asciiTheme="minorBidi" w:hAnsiTheme="minorBidi"/>
          <w:sz w:val="24"/>
          <w:szCs w:val="24"/>
          <w:lang w:val="en-GB"/>
        </w:rPr>
      </w:pPr>
      <w:r w:rsidRPr="6F710F6F">
        <w:rPr>
          <w:rFonts w:asciiTheme="minorBidi" w:hAnsiTheme="minorBidi"/>
          <w:sz w:val="24"/>
          <w:szCs w:val="24"/>
          <w:highlight w:val="lightGray"/>
          <w:lang w:val="en-GB"/>
        </w:rPr>
        <w:t xml:space="preserve">{   </w:t>
      </w:r>
      <w:r w:rsidR="298A4B2A" w:rsidRPr="6F710F6F">
        <w:rPr>
          <w:rFonts w:asciiTheme="minorBidi" w:hAnsiTheme="minorBidi"/>
          <w:sz w:val="24"/>
          <w:szCs w:val="24"/>
          <w:highlight w:val="lightGray"/>
          <w:lang w:val="en-GB"/>
        </w:rPr>
        <w:t>_id: ObjectId('67dbf608ad60fd16ebe719c0')</w:t>
      </w:r>
    </w:p>
    <w:p w14:paraId="3F5A3C68" w14:textId="52FE4CD2" w:rsidR="0097291D" w:rsidRPr="001B4E27" w:rsidRDefault="12B26294" w:rsidP="3C746A94">
      <w:pPr>
        <w:jc w:val="both"/>
        <w:rPr>
          <w:lang w:val="en-GB"/>
        </w:rPr>
      </w:pPr>
      <w:r w:rsidRPr="001B4E27">
        <w:rPr>
          <w:rFonts w:asciiTheme="minorBidi" w:hAnsiTheme="minorBidi"/>
          <w:sz w:val="24"/>
          <w:szCs w:val="24"/>
          <w:highlight w:val="lightGray"/>
          <w:lang w:val="en-GB"/>
        </w:rPr>
        <w:t>Player: 9</w:t>
      </w:r>
    </w:p>
    <w:p w14:paraId="6E69C2C4" w14:textId="50DB0487" w:rsidR="0097291D" w:rsidRPr="001B4E27" w:rsidRDefault="12B26294" w:rsidP="3C746A94">
      <w:pPr>
        <w:jc w:val="both"/>
        <w:rPr>
          <w:lang w:val="en-GB"/>
        </w:rPr>
      </w:pPr>
      <w:r w:rsidRPr="001B4E27">
        <w:rPr>
          <w:rFonts w:asciiTheme="minorBidi" w:hAnsiTheme="minorBidi"/>
          <w:sz w:val="24"/>
          <w:szCs w:val="24"/>
          <w:highlight w:val="lightGray"/>
          <w:lang w:val="en-GB"/>
        </w:rPr>
        <w:t>Marsami: 9</w:t>
      </w:r>
    </w:p>
    <w:p w14:paraId="5FB91768" w14:textId="6171D6F6" w:rsidR="0097291D" w:rsidRPr="001B4E27" w:rsidRDefault="12B26294" w:rsidP="3C746A94">
      <w:pPr>
        <w:jc w:val="both"/>
        <w:rPr>
          <w:lang w:val="en-GB"/>
        </w:rPr>
      </w:pPr>
      <w:r w:rsidRPr="001B4E27">
        <w:rPr>
          <w:rFonts w:asciiTheme="minorBidi" w:hAnsiTheme="minorBidi"/>
          <w:sz w:val="24"/>
          <w:szCs w:val="24"/>
          <w:highlight w:val="lightGray"/>
          <w:lang w:val="en-GB"/>
        </w:rPr>
        <w:t>RoomOrigin: 1</w:t>
      </w:r>
    </w:p>
    <w:p w14:paraId="0B5BE06E" w14:textId="5444E4F3" w:rsidR="0097291D" w:rsidRPr="001B4E27" w:rsidRDefault="12B26294" w:rsidP="3C746A94">
      <w:pPr>
        <w:jc w:val="both"/>
        <w:rPr>
          <w:lang w:val="en-GB"/>
        </w:rPr>
      </w:pPr>
      <w:r w:rsidRPr="001B4E27">
        <w:rPr>
          <w:rFonts w:asciiTheme="minorBidi" w:hAnsiTheme="minorBidi"/>
          <w:sz w:val="24"/>
          <w:szCs w:val="24"/>
          <w:highlight w:val="lightGray"/>
          <w:lang w:val="en-GB"/>
        </w:rPr>
        <w:t>RoomDestiny: 3</w:t>
      </w:r>
    </w:p>
    <w:p w14:paraId="55E2D1B7" w14:textId="540D139F" w:rsidR="0097291D" w:rsidRPr="001B4E27" w:rsidRDefault="12B26294" w:rsidP="3C746A94">
      <w:pPr>
        <w:jc w:val="both"/>
        <w:rPr>
          <w:rFonts w:asciiTheme="minorBidi" w:hAnsiTheme="minorBidi"/>
          <w:sz w:val="24"/>
          <w:szCs w:val="24"/>
          <w:lang w:val="en-GB"/>
        </w:rPr>
      </w:pPr>
      <w:r w:rsidRPr="001B4E27">
        <w:rPr>
          <w:rFonts w:asciiTheme="minorBidi" w:hAnsiTheme="minorBidi"/>
          <w:sz w:val="24"/>
          <w:szCs w:val="24"/>
          <w:highlight w:val="lightGray"/>
          <w:lang w:val="en-GB"/>
        </w:rPr>
        <w:t>Status: 1</w:t>
      </w:r>
      <w:r w:rsidR="50211D3E" w:rsidRPr="001B4E27">
        <w:rPr>
          <w:rFonts w:asciiTheme="minorBidi" w:hAnsiTheme="minorBidi"/>
          <w:sz w:val="24"/>
          <w:szCs w:val="24"/>
          <w:highlight w:val="lightGray"/>
          <w:lang w:val="en-GB"/>
        </w:rPr>
        <w:t xml:space="preserve">  </w:t>
      </w:r>
      <w:r w:rsidR="0097291D" w:rsidRPr="001B4E27">
        <w:rPr>
          <w:rFonts w:asciiTheme="minorBidi" w:hAnsiTheme="minorBidi"/>
          <w:sz w:val="24"/>
          <w:szCs w:val="24"/>
          <w:highlight w:val="lightGray"/>
          <w:lang w:val="en-GB"/>
        </w:rPr>
        <w:t>}</w:t>
      </w:r>
    </w:p>
    <w:p w14:paraId="69F4A167" w14:textId="74896A0F" w:rsidR="00465B5C" w:rsidRPr="001B4E27" w:rsidRDefault="00465B5C" w:rsidP="3C746A94">
      <w:pPr>
        <w:jc w:val="both"/>
        <w:rPr>
          <w:rFonts w:asciiTheme="majorHAnsi" w:eastAsiaTheme="majorEastAsia" w:hAnsiTheme="majorHAnsi" w:cstheme="majorBidi"/>
          <w:color w:val="000000" w:themeColor="text1"/>
          <w:sz w:val="24"/>
          <w:szCs w:val="24"/>
          <w:lang w:val="en-GB"/>
        </w:rPr>
      </w:pPr>
      <w:r w:rsidRPr="001B4E27">
        <w:rPr>
          <w:rFonts w:asciiTheme="majorHAnsi" w:eastAsiaTheme="majorEastAsia" w:hAnsiTheme="majorHAnsi" w:cstheme="majorBidi"/>
          <w:color w:val="000000" w:themeColor="text1"/>
          <w:sz w:val="24"/>
          <w:szCs w:val="24"/>
          <w:lang w:val="en-GB"/>
        </w:rPr>
        <w:t xml:space="preserve">Coleção : </w:t>
      </w:r>
      <w:r w:rsidRPr="001B4E27">
        <w:rPr>
          <w:rFonts w:asciiTheme="majorHAnsi" w:eastAsiaTheme="majorEastAsia" w:hAnsiTheme="majorHAnsi" w:cstheme="majorBidi"/>
          <w:color w:val="000000" w:themeColor="text1"/>
          <w:sz w:val="24"/>
          <w:szCs w:val="24"/>
          <w:highlight w:val="lightGray"/>
          <w:u w:val="single"/>
          <w:lang w:val="en-GB"/>
        </w:rPr>
        <w:t>_</w:t>
      </w:r>
      <w:r w:rsidR="23D2AEB5" w:rsidRPr="001B4E27">
        <w:rPr>
          <w:rFonts w:asciiTheme="majorHAnsi" w:eastAsiaTheme="majorEastAsia" w:hAnsiTheme="majorHAnsi" w:cstheme="majorBidi"/>
          <w:color w:val="000000" w:themeColor="text1"/>
          <w:sz w:val="24"/>
          <w:szCs w:val="24"/>
          <w:highlight w:val="lightGray"/>
          <w:u w:val="single"/>
          <w:lang w:val="en-GB"/>
        </w:rPr>
        <w:t>s</w:t>
      </w:r>
      <w:r w:rsidR="1BFBD634" w:rsidRPr="001B4E27">
        <w:rPr>
          <w:rFonts w:asciiTheme="majorHAnsi" w:eastAsiaTheme="majorEastAsia" w:hAnsiTheme="majorHAnsi" w:cstheme="majorBidi"/>
          <w:color w:val="000000" w:themeColor="text1"/>
          <w:sz w:val="24"/>
          <w:szCs w:val="24"/>
          <w:highlight w:val="lightGray"/>
          <w:u w:val="single"/>
          <w:lang w:val="en-GB"/>
        </w:rPr>
        <w:t>ound</w:t>
      </w:r>
      <w:r w:rsidRPr="001B4E27">
        <w:rPr>
          <w:rFonts w:asciiTheme="majorHAnsi" w:eastAsiaTheme="majorEastAsia" w:hAnsiTheme="majorHAnsi" w:cstheme="majorBidi"/>
          <w:color w:val="000000" w:themeColor="text1"/>
          <w:sz w:val="24"/>
          <w:szCs w:val="24"/>
          <w:highlight w:val="lightGray"/>
          <w:u w:val="single"/>
          <w:lang w:val="en-GB"/>
        </w:rPr>
        <w:t xml:space="preserve">            _</w:t>
      </w:r>
      <w:r w:rsidRPr="001B4E27">
        <w:rPr>
          <w:rFonts w:asciiTheme="majorHAnsi" w:eastAsiaTheme="majorEastAsia" w:hAnsiTheme="majorHAnsi" w:cstheme="majorBidi"/>
          <w:color w:val="000000" w:themeColor="text1"/>
          <w:sz w:val="24"/>
          <w:szCs w:val="24"/>
          <w:highlight w:val="lightGray"/>
          <w:lang w:val="en-GB"/>
        </w:rPr>
        <w:t>_</w:t>
      </w:r>
    </w:p>
    <w:p w14:paraId="3C3D26DD" w14:textId="1917EF34" w:rsidR="0097291D" w:rsidRPr="001B4E27" w:rsidRDefault="0097291D" w:rsidP="3C746A94">
      <w:pPr>
        <w:jc w:val="both"/>
        <w:rPr>
          <w:rFonts w:asciiTheme="minorBidi" w:hAnsiTheme="minorBidi"/>
          <w:sz w:val="24"/>
          <w:szCs w:val="24"/>
          <w:lang w:val="en-GB"/>
        </w:rPr>
      </w:pPr>
      <w:r w:rsidRPr="001B4E27">
        <w:rPr>
          <w:rFonts w:asciiTheme="minorBidi" w:hAnsiTheme="minorBidi"/>
          <w:sz w:val="24"/>
          <w:szCs w:val="24"/>
          <w:highlight w:val="lightGray"/>
          <w:lang w:val="en-GB"/>
        </w:rPr>
        <w:t xml:space="preserve">{  </w:t>
      </w:r>
      <w:r w:rsidR="50BF6DD7" w:rsidRPr="001B4E27">
        <w:rPr>
          <w:rFonts w:asciiTheme="minorBidi" w:hAnsiTheme="minorBidi"/>
          <w:sz w:val="24"/>
          <w:szCs w:val="24"/>
          <w:highlight w:val="lightGray"/>
          <w:lang w:val="en-GB"/>
        </w:rPr>
        <w:t>id: ObjectId('67dbf612ad60fd16ebe71a1d')</w:t>
      </w:r>
    </w:p>
    <w:p w14:paraId="2A8FABA9" w14:textId="56304CF3" w:rsidR="0097291D" w:rsidRPr="003E19FC" w:rsidRDefault="50BF6DD7" w:rsidP="3C746A94">
      <w:pPr>
        <w:jc w:val="both"/>
      </w:pPr>
      <w:r w:rsidRPr="3C746A94">
        <w:rPr>
          <w:rFonts w:asciiTheme="minorBidi" w:hAnsiTheme="minorBidi"/>
          <w:sz w:val="24"/>
          <w:szCs w:val="24"/>
          <w:highlight w:val="lightGray"/>
        </w:rPr>
        <w:t>Player: 9</w:t>
      </w:r>
    </w:p>
    <w:p w14:paraId="54ACF130" w14:textId="08DD1751" w:rsidR="0097291D" w:rsidRPr="003E19FC" w:rsidRDefault="50BF6DD7" w:rsidP="3C746A94">
      <w:pPr>
        <w:jc w:val="both"/>
      </w:pPr>
      <w:r w:rsidRPr="3C746A94">
        <w:rPr>
          <w:rFonts w:asciiTheme="minorBidi" w:hAnsiTheme="minorBidi"/>
          <w:sz w:val="24"/>
          <w:szCs w:val="24"/>
          <w:highlight w:val="lightGray"/>
        </w:rPr>
        <w:t>Hour: "2025-03-20 11:03:16.498354"</w:t>
      </w:r>
    </w:p>
    <w:p w14:paraId="206DF74D" w14:textId="4EA5819F" w:rsidR="0097291D" w:rsidRPr="003E19FC" w:rsidRDefault="50BF6DD7" w:rsidP="3C746A94">
      <w:pPr>
        <w:jc w:val="both"/>
        <w:rPr>
          <w:rFonts w:asciiTheme="minorBidi" w:hAnsiTheme="minorBidi"/>
          <w:sz w:val="24"/>
          <w:szCs w:val="24"/>
        </w:rPr>
      </w:pPr>
      <w:r w:rsidRPr="3C746A94">
        <w:rPr>
          <w:rFonts w:asciiTheme="minorBidi" w:hAnsiTheme="minorBidi"/>
          <w:sz w:val="24"/>
          <w:szCs w:val="24"/>
          <w:highlight w:val="lightGray"/>
        </w:rPr>
        <w:t>Sound: 19.196864203740272</w:t>
      </w:r>
      <w:r w:rsidR="0097291D" w:rsidRPr="3C746A94">
        <w:rPr>
          <w:rFonts w:asciiTheme="minorBidi" w:hAnsiTheme="minorBidi"/>
          <w:sz w:val="24"/>
          <w:szCs w:val="24"/>
          <w:highlight w:val="lightGray"/>
        </w:rPr>
        <w:t xml:space="preserve">  }</w:t>
      </w:r>
    </w:p>
    <w:p w14:paraId="68E0E44D" w14:textId="77777777" w:rsidR="00465B5C" w:rsidRPr="0097291D" w:rsidRDefault="00465B5C" w:rsidP="00465B5C">
      <w:pPr>
        <w:jc w:val="both"/>
        <w:rPr>
          <w:rFonts w:asciiTheme="majorHAnsi" w:eastAsiaTheme="majorEastAsia" w:hAnsiTheme="majorHAnsi" w:cstheme="majorBidi"/>
          <w:iCs/>
          <w:color w:val="000000" w:themeColor="text1"/>
          <w:sz w:val="24"/>
          <w:szCs w:val="24"/>
        </w:rPr>
      </w:pPr>
      <w:r w:rsidRPr="0097291D">
        <w:rPr>
          <w:rFonts w:asciiTheme="majorHAnsi" w:eastAsiaTheme="majorEastAsia" w:hAnsiTheme="majorHAnsi" w:cstheme="majorBidi"/>
          <w:iCs/>
          <w:color w:val="000000" w:themeColor="text1"/>
          <w:sz w:val="24"/>
          <w:szCs w:val="24"/>
        </w:rPr>
        <w:t xml:space="preserve">Coleção : </w:t>
      </w:r>
      <w:r w:rsidRPr="00465B5C">
        <w:rPr>
          <w:rFonts w:asciiTheme="majorHAnsi" w:eastAsiaTheme="majorEastAsia" w:hAnsiTheme="majorHAnsi" w:cstheme="majorBidi"/>
          <w:iCs/>
          <w:color w:val="000000" w:themeColor="text1"/>
          <w:sz w:val="24"/>
          <w:szCs w:val="24"/>
          <w:highlight w:val="lightGray"/>
          <w:u w:val="single"/>
        </w:rPr>
        <w:t>_____            _</w:t>
      </w:r>
      <w:r w:rsidRPr="00465B5C">
        <w:rPr>
          <w:rFonts w:asciiTheme="majorHAnsi" w:eastAsiaTheme="majorEastAsia" w:hAnsiTheme="majorHAnsi" w:cstheme="majorBidi"/>
          <w:iCs/>
          <w:color w:val="000000" w:themeColor="text1"/>
          <w:sz w:val="24"/>
          <w:szCs w:val="24"/>
          <w:highlight w:val="lightGray"/>
        </w:rPr>
        <w:t>_</w:t>
      </w:r>
    </w:p>
    <w:p w14:paraId="395CEA8C" w14:textId="2B520A38" w:rsidR="003E19FC" w:rsidRDefault="0097291D" w:rsidP="0097291D">
      <w:pPr>
        <w:jc w:val="both"/>
        <w:rPr>
          <w:rFonts w:asciiTheme="majorHAnsi" w:eastAsiaTheme="majorEastAsia" w:hAnsiTheme="majorHAnsi" w:cstheme="majorBidi"/>
          <w:i/>
          <w:color w:val="365F91" w:themeColor="accent1" w:themeShade="BF"/>
          <w:sz w:val="26"/>
          <w:szCs w:val="26"/>
        </w:rPr>
      </w:pPr>
      <w:r w:rsidRPr="0097291D">
        <w:rPr>
          <w:rFonts w:asciiTheme="minorBidi" w:hAnsiTheme="minorBidi"/>
          <w:sz w:val="24"/>
          <w:szCs w:val="24"/>
          <w:highlight w:val="lightGray"/>
        </w:rPr>
        <w:t xml:space="preserve">{   … </w:t>
      </w:r>
      <w:r>
        <w:rPr>
          <w:rFonts w:asciiTheme="minorBidi" w:hAnsiTheme="minorBidi"/>
          <w:sz w:val="24"/>
          <w:szCs w:val="24"/>
          <w:highlight w:val="lightGray"/>
        </w:rPr>
        <w:t xml:space="preserve">        </w:t>
      </w:r>
      <w:r w:rsidRPr="0097291D">
        <w:rPr>
          <w:rFonts w:asciiTheme="minorBidi" w:hAnsiTheme="minorBidi"/>
          <w:sz w:val="24"/>
          <w:szCs w:val="24"/>
          <w:highlight w:val="lightGray"/>
        </w:rPr>
        <w:t xml:space="preserve">  }</w:t>
      </w:r>
      <w:bookmarkStart w:id="10" w:name="_Toc513111553"/>
      <w:r w:rsidR="003E19FC">
        <w:br w:type="page"/>
      </w:r>
    </w:p>
    <w:p w14:paraId="769E6D41" w14:textId="547A7E6A" w:rsidR="00E047BD" w:rsidRDefault="00E047BD" w:rsidP="00691DE9">
      <w:pPr>
        <w:pStyle w:val="Heading2"/>
      </w:pPr>
      <w:bookmarkStart w:id="11" w:name="_Toc181616426"/>
      <w:r>
        <w:lastRenderedPageBreak/>
        <w:t xml:space="preserve">Descrição Geral </w:t>
      </w:r>
      <w:r w:rsidR="0097291D">
        <w:t>do</w:t>
      </w:r>
      <w:r>
        <w:t xml:space="preserve"> Procedimento</w:t>
      </w:r>
      <w:bookmarkEnd w:id="10"/>
      <w:r w:rsidR="0097291D">
        <w:t xml:space="preserve"> de Mongo Para Mysql</w:t>
      </w:r>
      <w:bookmarkEnd w:id="11"/>
    </w:p>
    <w:p w14:paraId="35C64141" w14:textId="7A064DE3" w:rsidR="005C00B4" w:rsidRDefault="00AC5939" w:rsidP="003E19FC">
      <w:pPr>
        <w:pStyle w:val="ListParagraph"/>
        <w:ind w:left="1080"/>
        <w:jc w:val="both"/>
        <w:rPr>
          <w:rFonts w:ascii="Courier New" w:hAnsi="Courier New" w:cs="Courier New"/>
          <w:sz w:val="24"/>
          <w:szCs w:val="24"/>
        </w:rPr>
      </w:pPr>
      <w:r>
        <w:rPr>
          <w:noProof/>
        </w:rPr>
        <mc:AlternateContent>
          <mc:Choice Requires="wps">
            <w:drawing>
              <wp:anchor distT="0" distB="0" distL="114300" distR="114300" simplePos="0" relativeHeight="251648512" behindDoc="0" locked="0" layoutInCell="1" allowOverlap="1" wp14:anchorId="48211832" wp14:editId="0013695D">
                <wp:simplePos x="0" y="0"/>
                <wp:positionH relativeFrom="column">
                  <wp:posOffset>285603</wp:posOffset>
                </wp:positionH>
                <wp:positionV relativeFrom="paragraph">
                  <wp:posOffset>9476</wp:posOffset>
                </wp:positionV>
                <wp:extent cx="4525108" cy="908539"/>
                <wp:effectExtent l="0" t="0" r="27940" b="25400"/>
                <wp:wrapNone/>
                <wp:docPr id="173362415" name="Rectangle: Folded Corner 85"/>
                <wp:cNvGraphicFramePr/>
                <a:graphic xmlns:a="http://schemas.openxmlformats.org/drawingml/2006/main">
                  <a:graphicData uri="http://schemas.microsoft.com/office/word/2010/wordprocessingShape">
                    <wps:wsp>
                      <wps:cNvSpPr/>
                      <wps:spPr>
                        <a:xfrm>
                          <a:off x="0" y="0"/>
                          <a:ext cx="4525108" cy="908539"/>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EE0A4D" w14:textId="66C00452" w:rsidR="00465B5C" w:rsidRPr="00F9533C" w:rsidRDefault="00465B5C" w:rsidP="00F9533C">
                            <w:pPr>
                              <w:rPr>
                                <w:rFonts w:asciiTheme="majorHAnsi" w:hAnsiTheme="majorHAnsi"/>
                                <w:color w:val="000000" w:themeColor="text1"/>
                                <w:sz w:val="20"/>
                                <w:szCs w:val="20"/>
                              </w:rPr>
                            </w:pPr>
                            <w:r w:rsidRPr="00F9533C">
                              <w:rPr>
                                <w:rFonts w:asciiTheme="majorHAnsi" w:hAnsiTheme="majorHAnsi"/>
                                <w:color w:val="000000" w:themeColor="text1"/>
                                <w:sz w:val="20"/>
                                <w:szCs w:val="20"/>
                              </w:rPr>
                              <w:t xml:space="preserve">A passagem do Mongo para Mysql tem duas fases: a) enviar de Mongo para MQTT e b) receber de MQTT para Mysql. No diagrama deve ser indicado (nas check box) em qual das fases são programadas </w:t>
                            </w:r>
                            <w:r w:rsidR="00AC5939" w:rsidRPr="00F9533C">
                              <w:rPr>
                                <w:rFonts w:asciiTheme="majorHAnsi" w:hAnsiTheme="majorHAnsi"/>
                                <w:color w:val="000000" w:themeColor="text1"/>
                                <w:sz w:val="20"/>
                                <w:szCs w:val="20"/>
                              </w:rPr>
                              <w:t xml:space="preserve">(em java e/ou python) </w:t>
                            </w:r>
                            <w:r w:rsidRPr="00F9533C">
                              <w:rPr>
                                <w:rFonts w:asciiTheme="majorHAnsi" w:hAnsiTheme="majorHAnsi"/>
                                <w:color w:val="000000" w:themeColor="text1"/>
                                <w:sz w:val="20"/>
                                <w:szCs w:val="20"/>
                              </w:rPr>
                              <w:t>as tarefas enumeradas (pod</w:t>
                            </w:r>
                            <w:r w:rsidR="00AC5939" w:rsidRPr="00F9533C">
                              <w:rPr>
                                <w:rFonts w:asciiTheme="majorHAnsi" w:hAnsiTheme="majorHAnsi"/>
                                <w:color w:val="000000" w:themeColor="text1"/>
                                <w:sz w:val="20"/>
                                <w:szCs w:val="20"/>
                              </w:rPr>
                              <w:t>em ser na fase a) b) ou ambas).</w:t>
                            </w:r>
                          </w:p>
                          <w:p w14:paraId="620E1432" w14:textId="77777777" w:rsidR="00465B5C" w:rsidRPr="00FA5122" w:rsidRDefault="00465B5C" w:rsidP="00465B5C">
                            <w:pPr>
                              <w:jc w:val="center"/>
                              <w:rPr>
                                <w:color w:val="000000" w:themeColor="text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1832" id="_x0000_s1028" type="#_x0000_t65" style="position:absolute;left:0;text-align:left;margin-left:22.5pt;margin-top:.75pt;width:356.3pt;height:71.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" adj="18000" fillcolor="#b8cce4 [1300]" strokecolor="#b8cce4 [1300]" strokeweight="2pt">
                <v:textbox inset=",0,,0">
                  <w:txbxContent>
                    <w:p w14:paraId="57EE0A4D" w14:textId="66C00452" w:rsidR="00465B5C" w:rsidRPr="00F9533C" w:rsidRDefault="00465B5C" w:rsidP="00F9533C">
                      <w:pPr>
                        <w:rPr>
                          <w:rFonts w:asciiTheme="majorHAnsi" w:hAnsiTheme="majorHAnsi"/>
                          <w:color w:val="000000" w:themeColor="text1"/>
                          <w:sz w:val="20"/>
                          <w:szCs w:val="20"/>
                        </w:rPr>
                      </w:pPr>
                      <w:r w:rsidRPr="00F9533C">
                        <w:rPr>
                          <w:rFonts w:asciiTheme="majorHAnsi" w:hAnsiTheme="majorHAnsi"/>
                          <w:color w:val="000000" w:themeColor="text1"/>
                          <w:sz w:val="20"/>
                          <w:szCs w:val="20"/>
                        </w:rPr>
                        <w:t xml:space="preserve">A passagem do Mongo para Mysql tem duas fases: a) enviar de Mongo para MQTT e b) receber de MQTT para Mysql. No diagrama deve ser indicado (nas check box) em qual das fases são programadas </w:t>
                      </w:r>
                      <w:r w:rsidR="00AC5939" w:rsidRPr="00F9533C">
                        <w:rPr>
                          <w:rFonts w:asciiTheme="majorHAnsi" w:hAnsiTheme="majorHAnsi"/>
                          <w:color w:val="000000" w:themeColor="text1"/>
                          <w:sz w:val="20"/>
                          <w:szCs w:val="20"/>
                        </w:rPr>
                        <w:t xml:space="preserve">(em java e/ou python) </w:t>
                      </w:r>
                      <w:r w:rsidRPr="00F9533C">
                        <w:rPr>
                          <w:rFonts w:asciiTheme="majorHAnsi" w:hAnsiTheme="majorHAnsi"/>
                          <w:color w:val="000000" w:themeColor="text1"/>
                          <w:sz w:val="20"/>
                          <w:szCs w:val="20"/>
                        </w:rPr>
                        <w:t>as tarefas enumeradas (pod</w:t>
                      </w:r>
                      <w:r w:rsidR="00AC5939" w:rsidRPr="00F9533C">
                        <w:rPr>
                          <w:rFonts w:asciiTheme="majorHAnsi" w:hAnsiTheme="majorHAnsi"/>
                          <w:color w:val="000000" w:themeColor="text1"/>
                          <w:sz w:val="20"/>
                          <w:szCs w:val="20"/>
                        </w:rPr>
                        <w:t>em ser na fase a) b) ou ambas).</w:t>
                      </w:r>
                    </w:p>
                    <w:p w14:paraId="620E1432" w14:textId="77777777" w:rsidR="00465B5C" w:rsidRPr="00FA5122" w:rsidRDefault="00465B5C" w:rsidP="00465B5C">
                      <w:pPr>
                        <w:jc w:val="center"/>
                        <w:rPr>
                          <w:color w:val="000000" w:themeColor="text1"/>
                        </w:rPr>
                      </w:pPr>
                    </w:p>
                  </w:txbxContent>
                </v:textbox>
              </v:shape>
            </w:pict>
          </mc:Fallback>
        </mc:AlternateContent>
      </w:r>
    </w:p>
    <w:p w14:paraId="07EAAC0C" w14:textId="0D43E4C4" w:rsidR="00AC5939" w:rsidRDefault="00AC5939" w:rsidP="003E19FC">
      <w:pPr>
        <w:jc w:val="both"/>
        <w:rPr>
          <w:rFonts w:asciiTheme="minorBidi" w:hAnsiTheme="minorBidi"/>
          <w:sz w:val="24"/>
          <w:szCs w:val="24"/>
        </w:rPr>
      </w:pPr>
    </w:p>
    <w:p w14:paraId="63BE8472" w14:textId="785FEE40" w:rsidR="00AC5939" w:rsidRDefault="00AC5939" w:rsidP="003E19FC">
      <w:pPr>
        <w:jc w:val="both"/>
        <w:rPr>
          <w:rFonts w:asciiTheme="minorBidi" w:hAnsiTheme="minorBidi"/>
          <w:sz w:val="24"/>
          <w:szCs w:val="24"/>
        </w:rPr>
      </w:pPr>
    </w:p>
    <w:p w14:paraId="5CB32CAD" w14:textId="6CA60871" w:rsidR="00AC5939" w:rsidRDefault="00E65E59" w:rsidP="003E19FC">
      <w:pPr>
        <w:jc w:val="both"/>
        <w:rPr>
          <w:rFonts w:asciiTheme="minorBidi" w:hAnsiTheme="minorBidi"/>
          <w:sz w:val="24"/>
          <w:szCs w:val="24"/>
        </w:rPr>
      </w:pPr>
      <w:r w:rsidRPr="00E65E59">
        <w:rPr>
          <w:rFonts w:asciiTheme="minorBidi" w:hAnsiTheme="minorBidi"/>
          <w:noProof/>
          <w:sz w:val="24"/>
          <w:szCs w:val="24"/>
        </w:rPr>
        <mc:AlternateContent>
          <mc:Choice Requires="wpg">
            <w:drawing>
              <wp:anchor distT="0" distB="0" distL="114300" distR="114300" simplePos="0" relativeHeight="251677184" behindDoc="0" locked="0" layoutInCell="1" allowOverlap="1" wp14:anchorId="2D56C9AC" wp14:editId="24D131CA">
                <wp:simplePos x="0" y="0"/>
                <wp:positionH relativeFrom="column">
                  <wp:posOffset>-323899</wp:posOffset>
                </wp:positionH>
                <wp:positionV relativeFrom="paragraph">
                  <wp:posOffset>187744</wp:posOffset>
                </wp:positionV>
                <wp:extent cx="5926173" cy="2729227"/>
                <wp:effectExtent l="0" t="0" r="0" b="0"/>
                <wp:wrapNone/>
                <wp:docPr id="24" name="Group 23">
                  <a:extLst xmlns:a="http://schemas.openxmlformats.org/drawingml/2006/main">
                    <a:ext uri="{FF2B5EF4-FFF2-40B4-BE49-F238E27FC236}">
                      <a16:creationId xmlns:a16="http://schemas.microsoft.com/office/drawing/2014/main" id="{DB152EE0-2F2E-6C5D-B58F-44182B28656F}"/>
                    </a:ext>
                  </a:extLst>
                </wp:docPr>
                <wp:cNvGraphicFramePr/>
                <a:graphic xmlns:a="http://schemas.openxmlformats.org/drawingml/2006/main">
                  <a:graphicData uri="http://schemas.microsoft.com/office/word/2010/wordprocessingGroup">
                    <wpg:wgp>
                      <wpg:cNvGrpSpPr/>
                      <wpg:grpSpPr>
                        <a:xfrm>
                          <a:off x="0" y="0"/>
                          <a:ext cx="5926173" cy="2729227"/>
                          <a:chOff x="0" y="0"/>
                          <a:chExt cx="5926173" cy="2729227"/>
                        </a:xfrm>
                      </wpg:grpSpPr>
                      <wps:wsp>
                        <wps:cNvPr id="2040430039" name="TextBox 131">
                          <a:extLst>
                            <a:ext uri="{FF2B5EF4-FFF2-40B4-BE49-F238E27FC236}">
                              <a16:creationId xmlns:a16="http://schemas.microsoft.com/office/drawing/2014/main" id="{936BF32E-4EFF-AAB3-6B2D-43FD3C95523D}"/>
                            </a:ext>
                          </a:extLst>
                        </wps:cNvPr>
                        <wps:cNvSpPr txBox="1"/>
                        <wps:spPr>
                          <a:xfrm>
                            <a:off x="324523" y="1608037"/>
                            <a:ext cx="400685" cy="414655"/>
                          </a:xfrm>
                          <a:prstGeom prst="rect">
                            <a:avLst/>
                          </a:prstGeom>
                          <a:noFill/>
                        </wps:spPr>
                        <wps:txbx>
                          <w:txbxContent>
                            <w:p w14:paraId="78F97CF8" w14:textId="77777777" w:rsidR="00E65E59" w:rsidRPr="00437A2D" w:rsidRDefault="00E65E59" w:rsidP="00E65E59">
                              <w:pPr>
                                <w:rPr>
                                  <w:rFonts w:ascii="Calibri" w:eastAsia="SimSun" w:hAnsi="Calibri" w:cs="Arial"/>
                                  <w:color w:val="000000"/>
                                  <w:kern w:val="24"/>
                                  <w:sz w:val="24"/>
                                  <w:szCs w:val="24"/>
                                  <w:u w:val="single"/>
                                </w:rPr>
                              </w:pPr>
                              <w:r w:rsidRPr="00437A2D">
                                <w:rPr>
                                  <w:rFonts w:ascii="Calibri" w:eastAsia="SimSun" w:hAnsi="Calibri" w:cs="Arial"/>
                                  <w:color w:val="000000"/>
                                  <w:kern w:val="24"/>
                                  <w:u w:val="single"/>
                                </w:rPr>
                                <w:t>PC1</w:t>
                              </w:r>
                            </w:p>
                          </w:txbxContent>
                        </wps:txbx>
                        <wps:bodyPr wrap="none" rtlCol="0">
                          <a:spAutoFit/>
                        </wps:bodyPr>
                      </wps:wsp>
                      <wps:wsp>
                        <wps:cNvPr id="1445222334" name="Rectangle 1445222334">
                          <a:extLst>
                            <a:ext uri="{FF2B5EF4-FFF2-40B4-BE49-F238E27FC236}">
                              <a16:creationId xmlns:a16="http://schemas.microsoft.com/office/drawing/2014/main" id="{28537BFC-2FD4-93E5-D298-86CBD1985F6A}"/>
                            </a:ext>
                          </a:extLst>
                        </wps:cNvPr>
                        <wps:cNvSpPr/>
                        <wps:spPr>
                          <a:xfrm>
                            <a:off x="0" y="1835605"/>
                            <a:ext cx="1167725" cy="414617"/>
                          </a:xfrm>
                          <a:prstGeom prst="rect">
                            <a:avLst/>
                          </a:prstGeom>
                        </wps:spPr>
                        <wps:txbx>
                          <w:txbxContent>
                            <w:p w14:paraId="163C3D0B" w14:textId="77777777" w:rsidR="00E65E59" w:rsidRPr="00437A2D" w:rsidRDefault="00E65E59" w:rsidP="00E65E59">
                              <w:pPr>
                                <w:rPr>
                                  <w:rFonts w:ascii="Calibri" w:eastAsia="SimSun" w:hAnsi="Calibri" w:cs="Arial"/>
                                  <w:color w:val="000000"/>
                                  <w:kern w:val="24"/>
                                  <w:u w:val="single"/>
                                </w:rPr>
                              </w:pPr>
                              <w:r w:rsidRPr="00437A2D">
                                <w:rPr>
                                  <w:rFonts w:ascii="Calibri" w:eastAsia="SimSun" w:hAnsi="Calibri" w:cs="Arial"/>
                                  <w:color w:val="000000"/>
                                  <w:kern w:val="24"/>
                                  <w:u w:val="single"/>
                                </w:rPr>
                                <w:t>Réplica Mongo</w:t>
                              </w:r>
                            </w:p>
                          </w:txbxContent>
                        </wps:txbx>
                        <wps:bodyPr wrap="square">
                          <a:spAutoFit/>
                        </wps:bodyPr>
                      </wps:wsp>
                      <wpg:grpSp>
                        <wpg:cNvPr id="638818416" name="Group 638818416">
                          <a:extLst>
                            <a:ext uri="{FF2B5EF4-FFF2-40B4-BE49-F238E27FC236}">
                              <a16:creationId xmlns:a16="http://schemas.microsoft.com/office/drawing/2014/main" id="{D695C03F-0820-E348-6C40-FF48A0C3E9D7}"/>
                            </a:ext>
                          </a:extLst>
                        </wpg:cNvPr>
                        <wpg:cNvGrpSpPr/>
                        <wpg:grpSpPr>
                          <a:xfrm>
                            <a:off x="344255" y="1115761"/>
                            <a:ext cx="483555" cy="460336"/>
                            <a:chOff x="344255" y="1115761"/>
                            <a:chExt cx="1322273" cy="1174554"/>
                          </a:xfrm>
                        </wpg:grpSpPr>
                        <pic:pic xmlns:pic="http://schemas.openxmlformats.org/drawingml/2006/picture">
                          <pic:nvPicPr>
                            <pic:cNvPr id="677502376" name="Picture 677502376">
                              <a:extLst>
                                <a:ext uri="{FF2B5EF4-FFF2-40B4-BE49-F238E27FC236}">
                                  <a16:creationId xmlns:a16="http://schemas.microsoft.com/office/drawing/2014/main" id="{A0352B33-060F-9FAB-DE6E-FDC4A806B54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739357" y="1115761"/>
                              <a:ext cx="555418" cy="555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9090510" name="Picture 1809090510">
                              <a:extLst>
                                <a:ext uri="{FF2B5EF4-FFF2-40B4-BE49-F238E27FC236}">
                                  <a16:creationId xmlns:a16="http://schemas.microsoft.com/office/drawing/2014/main" id="{8F547A41-530C-415B-9F19-E8E71EB1FB99}"/>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44255" y="1728859"/>
                              <a:ext cx="555418" cy="555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3757150" name="Picture 2113757150">
                              <a:extLst>
                                <a:ext uri="{FF2B5EF4-FFF2-40B4-BE49-F238E27FC236}">
                                  <a16:creationId xmlns:a16="http://schemas.microsoft.com/office/drawing/2014/main" id="{22E8A9AE-0DC1-CF88-6D06-8DCCDF233D8F}"/>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111110" y="1734897"/>
                              <a:ext cx="555418" cy="555418"/>
                            </a:xfrm>
                            <a:prstGeom prst="rect">
                              <a:avLst/>
                            </a:prstGeom>
                            <a:noFill/>
                            <a:extLst>
                              <a:ext uri="{909E8E84-426E-40DD-AFC4-6F175D3DCCD1}">
                                <a14:hiddenFill xmlns:a14="http://schemas.microsoft.com/office/drawing/2010/main">
                                  <a:solidFill>
                                    <a:srgbClr val="FFFFFF"/>
                                  </a:solidFill>
                                </a14:hiddenFill>
                              </a:ext>
                            </a:extLst>
                          </pic:spPr>
                        </pic:pic>
                      </wpg:grpSp>
                      <wps:wsp>
                        <wps:cNvPr id="1193460563" name="Rectangle 1193460563">
                          <a:extLst>
                            <a:ext uri="{FF2B5EF4-FFF2-40B4-BE49-F238E27FC236}">
                              <a16:creationId xmlns:a16="http://schemas.microsoft.com/office/drawing/2014/main" id="{70672584-E237-77A2-F2B0-D2800F5AECE1}"/>
                            </a:ext>
                          </a:extLst>
                        </wps:cNvPr>
                        <wps:cNvSpPr/>
                        <wps:spPr>
                          <a:xfrm>
                            <a:off x="3563051" y="1617515"/>
                            <a:ext cx="764514" cy="414617"/>
                          </a:xfrm>
                          <a:prstGeom prst="rect">
                            <a:avLst/>
                          </a:prstGeom>
                        </wps:spPr>
                        <wps:txbx>
                          <w:txbxContent>
                            <w:p w14:paraId="1FFE87B8" w14:textId="77777777" w:rsidR="00E65E59" w:rsidRPr="00437A2D" w:rsidRDefault="00E65E59" w:rsidP="00E65E59">
                              <w:pPr>
                                <w:rPr>
                                  <w:rFonts w:ascii="Calibri" w:eastAsia="SimSun" w:hAnsi="Calibri" w:cs="Arial"/>
                                  <w:color w:val="000000"/>
                                  <w:kern w:val="24"/>
                                  <w:u w:val="single"/>
                                </w:rPr>
                              </w:pPr>
                              <w:r w:rsidRPr="00437A2D">
                                <w:rPr>
                                  <w:rFonts w:ascii="Calibri" w:eastAsia="SimSun" w:hAnsi="Calibri" w:cs="Arial"/>
                                  <w:color w:val="000000"/>
                                  <w:kern w:val="24"/>
                                  <w:u w:val="single"/>
                                </w:rPr>
                                <w:t>Mysql</w:t>
                              </w:r>
                            </w:p>
                          </w:txbxContent>
                        </wps:txbx>
                        <wps:bodyPr wrap="square">
                          <a:spAutoFit/>
                        </wps:bodyPr>
                      </wps:wsp>
                      <pic:pic xmlns:pic="http://schemas.openxmlformats.org/drawingml/2006/picture">
                        <pic:nvPicPr>
                          <pic:cNvPr id="11277788" name="Picture 11277788">
                            <a:extLst>
                              <a:ext uri="{FF2B5EF4-FFF2-40B4-BE49-F238E27FC236}">
                                <a16:creationId xmlns:a16="http://schemas.microsoft.com/office/drawing/2014/main" id="{953B6832-18D0-42C6-6C9F-068E29AA4DE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52753" y="1159495"/>
                            <a:ext cx="404089" cy="404066"/>
                          </a:xfrm>
                          <a:prstGeom prst="rect">
                            <a:avLst/>
                          </a:prstGeom>
                          <a:noFill/>
                          <a:extLst>
                            <a:ext uri="{909E8E84-426E-40DD-AFC4-6F175D3DCCD1}">
                              <a14:hiddenFill xmlns:a14="http://schemas.microsoft.com/office/drawing/2010/main">
                                <a:solidFill>
                                  <a:srgbClr val="FFFFFF"/>
                                </a:solidFill>
                              </a14:hiddenFill>
                            </a:ext>
                          </a:extLst>
                        </pic:spPr>
                      </pic:pic>
                      <wps:wsp>
                        <wps:cNvPr id="220478838" name="Arrow: Down 220478838">
                          <a:extLst>
                            <a:ext uri="{FF2B5EF4-FFF2-40B4-BE49-F238E27FC236}">
                              <a16:creationId xmlns:a16="http://schemas.microsoft.com/office/drawing/2014/main" id="{239BA595-02DE-BD26-BFF0-330BAEBE14EF}"/>
                            </a:ext>
                          </a:extLst>
                        </wps:cNvPr>
                        <wps:cNvSpPr/>
                        <wps:spPr>
                          <a:xfrm rot="16200000">
                            <a:off x="1357596" y="934764"/>
                            <a:ext cx="182715" cy="875601"/>
                          </a:xfrm>
                          <a:prstGeom prst="downArrow">
                            <a:avLst>
                              <a:gd name="adj1" fmla="val 50000"/>
                              <a:gd name="adj2" fmla="val 5489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0700086" name="TextBox 154">
                          <a:extLst>
                            <a:ext uri="{FF2B5EF4-FFF2-40B4-BE49-F238E27FC236}">
                              <a16:creationId xmlns:a16="http://schemas.microsoft.com/office/drawing/2014/main" id="{5AB647FB-E324-F11D-F656-2B05FDBE13A5}"/>
                            </a:ext>
                          </a:extLst>
                        </wps:cNvPr>
                        <wps:cNvSpPr txBox="1"/>
                        <wps:spPr>
                          <a:xfrm>
                            <a:off x="2856031" y="367689"/>
                            <a:ext cx="609579" cy="305407"/>
                          </a:xfrm>
                          <a:prstGeom prst="rect">
                            <a:avLst/>
                          </a:prstGeom>
                          <a:noFill/>
                        </wps:spPr>
                        <wps:txbx>
                          <w:txbxContent>
                            <w:p w14:paraId="02A96495"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outliers</w:t>
                              </w:r>
                            </w:p>
                          </w:txbxContent>
                        </wps:txbx>
                        <wps:bodyPr wrap="square" lIns="0" tIns="0" rIns="0" bIns="0" rtlCol="0">
                          <a:spAutoFit/>
                        </wps:bodyPr>
                      </wps:wsp>
                      <wps:wsp>
                        <wps:cNvPr id="741964649" name="TextBox 156">
                          <a:extLst>
                            <a:ext uri="{FF2B5EF4-FFF2-40B4-BE49-F238E27FC236}">
                              <a16:creationId xmlns:a16="http://schemas.microsoft.com/office/drawing/2014/main" id="{4B64A1CF-5FB2-96E4-04DC-00E90189309D}"/>
                            </a:ext>
                          </a:extLst>
                        </wps:cNvPr>
                        <wps:cNvSpPr txBox="1"/>
                        <wps:spPr>
                          <a:xfrm>
                            <a:off x="2856031" y="58836"/>
                            <a:ext cx="1240748" cy="305407"/>
                          </a:xfrm>
                          <a:prstGeom prst="rect">
                            <a:avLst/>
                          </a:prstGeom>
                          <a:noFill/>
                        </wps:spPr>
                        <wps:txbx>
                          <w:txbxContent>
                            <w:p w14:paraId="3784473A"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dados errados sensor</w:t>
                              </w:r>
                            </w:p>
                          </w:txbxContent>
                        </wps:txbx>
                        <wps:bodyPr wrap="square" lIns="0" tIns="0" rIns="0" bIns="0" rtlCol="0">
                          <a:spAutoFit/>
                        </wps:bodyPr>
                      </wps:wsp>
                      <wps:wsp>
                        <wps:cNvPr id="1477586105" name="Rectangle 1477586105">
                          <a:extLst>
                            <a:ext uri="{FF2B5EF4-FFF2-40B4-BE49-F238E27FC236}">
                              <a16:creationId xmlns:a16="http://schemas.microsoft.com/office/drawing/2014/main" id="{748917A9-E4EF-C333-0AA2-B10EBD46BFD9}"/>
                            </a:ext>
                          </a:extLst>
                        </wps:cNvPr>
                        <wps:cNvSpPr/>
                        <wps:spPr>
                          <a:xfrm>
                            <a:off x="2758597" y="175921"/>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4167221" name="TextBox 158">
                          <a:extLst>
                            <a:ext uri="{FF2B5EF4-FFF2-40B4-BE49-F238E27FC236}">
                              <a16:creationId xmlns:a16="http://schemas.microsoft.com/office/drawing/2014/main" id="{9BB9DD5D-E975-D1DB-7AC8-0268DD2411FD}"/>
                            </a:ext>
                          </a:extLst>
                        </wps:cNvPr>
                        <wps:cNvSpPr txBox="1"/>
                        <wps:spPr>
                          <a:xfrm>
                            <a:off x="2856031" y="665899"/>
                            <a:ext cx="609579" cy="305407"/>
                          </a:xfrm>
                          <a:prstGeom prst="rect">
                            <a:avLst/>
                          </a:prstGeom>
                          <a:noFill/>
                        </wps:spPr>
                        <wps:txbx>
                          <w:txbxContent>
                            <w:p w14:paraId="68AD3E28"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alertas</w:t>
                              </w:r>
                            </w:p>
                          </w:txbxContent>
                        </wps:txbx>
                        <wps:bodyPr wrap="square" lIns="0" tIns="0" rIns="0" bIns="0" rtlCol="0">
                          <a:spAutoFit/>
                        </wps:bodyPr>
                      </wps:wsp>
                      <wps:wsp>
                        <wps:cNvPr id="1073085118" name="TextBox 160">
                          <a:extLst>
                            <a:ext uri="{FF2B5EF4-FFF2-40B4-BE49-F238E27FC236}">
                              <a16:creationId xmlns:a16="http://schemas.microsoft.com/office/drawing/2014/main" id="{9D1BA905-6CEB-4190-6BDF-07E35ADE664C}"/>
                            </a:ext>
                          </a:extLst>
                        </wps:cNvPr>
                        <wps:cNvSpPr txBox="1"/>
                        <wps:spPr>
                          <a:xfrm>
                            <a:off x="2853288" y="937365"/>
                            <a:ext cx="610214" cy="305407"/>
                          </a:xfrm>
                          <a:prstGeom prst="rect">
                            <a:avLst/>
                          </a:prstGeom>
                          <a:noFill/>
                        </wps:spPr>
                        <wps:txbx>
                          <w:txbxContent>
                            <w:p w14:paraId="59367D50"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spam</w:t>
                              </w:r>
                            </w:p>
                          </w:txbxContent>
                        </wps:txbx>
                        <wps:bodyPr wrap="square" lIns="0" tIns="0" rIns="0" bIns="0" rtlCol="0">
                          <a:spAutoFit/>
                        </wps:bodyPr>
                      </wps:wsp>
                      <wps:wsp>
                        <wps:cNvPr id="84248512" name="TextBox 166">
                          <a:extLst>
                            <a:ext uri="{FF2B5EF4-FFF2-40B4-BE49-F238E27FC236}">
                              <a16:creationId xmlns:a16="http://schemas.microsoft.com/office/drawing/2014/main" id="{03DBAD6D-B383-0ABD-A88B-E14B93DAC61C}"/>
                            </a:ext>
                          </a:extLst>
                        </wps:cNvPr>
                        <wps:cNvSpPr txBox="1"/>
                        <wps:spPr>
                          <a:xfrm>
                            <a:off x="4639613" y="1591128"/>
                            <a:ext cx="609579" cy="305407"/>
                          </a:xfrm>
                          <a:prstGeom prst="rect">
                            <a:avLst/>
                          </a:prstGeom>
                          <a:noFill/>
                        </wps:spPr>
                        <wps:txbx>
                          <w:txbxContent>
                            <w:p w14:paraId="1A725EC6"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outliers</w:t>
                              </w:r>
                            </w:p>
                          </w:txbxContent>
                        </wps:txbx>
                        <wps:bodyPr wrap="square" lIns="0" tIns="0" rIns="0" bIns="0" rtlCol="0">
                          <a:spAutoFit/>
                        </wps:bodyPr>
                      </wps:wsp>
                      <wps:wsp>
                        <wps:cNvPr id="1967670839" name="Rectangle 1967670839">
                          <a:extLst>
                            <a:ext uri="{FF2B5EF4-FFF2-40B4-BE49-F238E27FC236}">
                              <a16:creationId xmlns:a16="http://schemas.microsoft.com/office/drawing/2014/main" id="{0897341E-F94D-589A-E9D6-71E2D0D4F231}"/>
                            </a:ext>
                          </a:extLst>
                        </wps:cNvPr>
                        <wps:cNvSpPr/>
                        <wps:spPr>
                          <a:xfrm>
                            <a:off x="4542261" y="1708299"/>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2054871" name="Rectangle 1682054871">
                          <a:extLst>
                            <a:ext uri="{FF2B5EF4-FFF2-40B4-BE49-F238E27FC236}">
                              <a16:creationId xmlns:a16="http://schemas.microsoft.com/office/drawing/2014/main" id="{A8984855-1FB6-C71E-AAFA-953ABB6AC3FC}"/>
                            </a:ext>
                          </a:extLst>
                        </wps:cNvPr>
                        <wps:cNvSpPr/>
                        <wps:spPr>
                          <a:xfrm>
                            <a:off x="4542261" y="1399429"/>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524902" name="TextBox 169">
                          <a:extLst>
                            <a:ext uri="{FF2B5EF4-FFF2-40B4-BE49-F238E27FC236}">
                              <a16:creationId xmlns:a16="http://schemas.microsoft.com/office/drawing/2014/main" id="{B20557BB-F15C-D89B-DE57-5677097013DC}"/>
                            </a:ext>
                          </a:extLst>
                        </wps:cNvPr>
                        <wps:cNvSpPr txBox="1"/>
                        <wps:spPr>
                          <a:xfrm>
                            <a:off x="4639613" y="1889337"/>
                            <a:ext cx="609579" cy="305407"/>
                          </a:xfrm>
                          <a:prstGeom prst="rect">
                            <a:avLst/>
                          </a:prstGeom>
                          <a:noFill/>
                        </wps:spPr>
                        <wps:txbx>
                          <w:txbxContent>
                            <w:p w14:paraId="30AA9D4F"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alertas</w:t>
                              </w:r>
                            </w:p>
                          </w:txbxContent>
                        </wps:txbx>
                        <wps:bodyPr wrap="square" lIns="0" tIns="0" rIns="0" bIns="0" rtlCol="0">
                          <a:spAutoFit/>
                        </wps:bodyPr>
                      </wps:wsp>
                      <wps:wsp>
                        <wps:cNvPr id="608917232" name="TextBox 171">
                          <a:extLst>
                            <a:ext uri="{FF2B5EF4-FFF2-40B4-BE49-F238E27FC236}">
                              <a16:creationId xmlns:a16="http://schemas.microsoft.com/office/drawing/2014/main" id="{D2B68E9C-19B3-9D23-1A82-A56388DB3EED}"/>
                            </a:ext>
                          </a:extLst>
                        </wps:cNvPr>
                        <wps:cNvSpPr txBox="1"/>
                        <wps:spPr>
                          <a:xfrm>
                            <a:off x="4636871" y="2160803"/>
                            <a:ext cx="609579" cy="305407"/>
                          </a:xfrm>
                          <a:prstGeom prst="rect">
                            <a:avLst/>
                          </a:prstGeom>
                          <a:noFill/>
                        </wps:spPr>
                        <wps:txbx>
                          <w:txbxContent>
                            <w:p w14:paraId="1C61AF33"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spam</w:t>
                              </w:r>
                            </w:p>
                          </w:txbxContent>
                        </wps:txbx>
                        <wps:bodyPr wrap="square" lIns="0" tIns="0" rIns="0" bIns="0" rtlCol="0">
                          <a:spAutoFit/>
                        </wps:bodyPr>
                      </wps:wsp>
                      <wps:wsp>
                        <wps:cNvPr id="2007344342" name="Rectangle 2007344342">
                          <a:extLst>
                            <a:ext uri="{FF2B5EF4-FFF2-40B4-BE49-F238E27FC236}">
                              <a16:creationId xmlns:a16="http://schemas.microsoft.com/office/drawing/2014/main" id="{8AD6749D-1514-F26C-938B-11E49103B230}"/>
                            </a:ext>
                          </a:extLst>
                        </wps:cNvPr>
                        <wps:cNvSpPr/>
                        <wps:spPr>
                          <a:xfrm>
                            <a:off x="4539518" y="227800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6957277" name="TextBox 173">
                          <a:extLst>
                            <a:ext uri="{FF2B5EF4-FFF2-40B4-BE49-F238E27FC236}">
                              <a16:creationId xmlns:a16="http://schemas.microsoft.com/office/drawing/2014/main" id="{B2BA7A5C-6DCF-BCF1-A47C-756C6EE4B9B9}"/>
                            </a:ext>
                          </a:extLst>
                        </wps:cNvPr>
                        <wps:cNvSpPr txBox="1"/>
                        <wps:spPr>
                          <a:xfrm>
                            <a:off x="4684790" y="1290929"/>
                            <a:ext cx="1241383" cy="305407"/>
                          </a:xfrm>
                          <a:prstGeom prst="rect">
                            <a:avLst/>
                          </a:prstGeom>
                          <a:noFill/>
                        </wps:spPr>
                        <wps:txbx>
                          <w:txbxContent>
                            <w:p w14:paraId="6A8B06A6"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dados errados sensor</w:t>
                              </w:r>
                            </w:p>
                          </w:txbxContent>
                        </wps:txbx>
                        <wps:bodyPr wrap="square" lIns="0" tIns="0" rIns="0" bIns="0" rtlCol="0">
                          <a:spAutoFit/>
                        </wps:bodyPr>
                      </wps:wsp>
                      <pic:pic xmlns:pic="http://schemas.openxmlformats.org/drawingml/2006/picture">
                        <pic:nvPicPr>
                          <pic:cNvPr id="185639032" name="Picture 185639032" descr="SQL file symbol - Free interface icons">
                            <a:extLst>
                              <a:ext uri="{FF2B5EF4-FFF2-40B4-BE49-F238E27FC236}">
                                <a16:creationId xmlns:a16="http://schemas.microsoft.com/office/drawing/2014/main" id="{A50197AE-00A2-75E3-035A-CDB953B2F36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519683" y="2288161"/>
                            <a:ext cx="425625" cy="425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432991" name="Picture 796432991">
                            <a:extLst>
                              <a:ext uri="{FF2B5EF4-FFF2-40B4-BE49-F238E27FC236}">
                                <a16:creationId xmlns:a16="http://schemas.microsoft.com/office/drawing/2014/main" id="{E307A5E3-B277-CC16-912D-52CFBAD0CE0E}"/>
                              </a:ext>
                            </a:extLst>
                          </pic:cNvPr>
                          <pic:cNvPicPr>
                            <a:picLocks noChangeAspect="1"/>
                          </pic:cNvPicPr>
                        </pic:nvPicPr>
                        <pic:blipFill>
                          <a:blip r:embed="rId23"/>
                          <a:stretch>
                            <a:fillRect/>
                          </a:stretch>
                        </pic:blipFill>
                        <pic:spPr>
                          <a:xfrm>
                            <a:off x="1942897" y="1017090"/>
                            <a:ext cx="552167" cy="684649"/>
                          </a:xfrm>
                          <a:prstGeom prst="rect">
                            <a:avLst/>
                          </a:prstGeom>
                        </pic:spPr>
                      </pic:pic>
                      <wps:wsp>
                        <wps:cNvPr id="1624158332" name="Arrow: Down 1624158332">
                          <a:extLst>
                            <a:ext uri="{FF2B5EF4-FFF2-40B4-BE49-F238E27FC236}">
                              <a16:creationId xmlns:a16="http://schemas.microsoft.com/office/drawing/2014/main" id="{CDC79B2A-8C19-BDDD-8499-7646DCF459D7}"/>
                            </a:ext>
                          </a:extLst>
                        </wps:cNvPr>
                        <wps:cNvSpPr/>
                        <wps:spPr>
                          <a:xfrm rot="16200000">
                            <a:off x="2906772" y="945659"/>
                            <a:ext cx="182726" cy="893856"/>
                          </a:xfrm>
                          <a:prstGeom prst="downArrow">
                            <a:avLst>
                              <a:gd name="adj1" fmla="val 50000"/>
                              <a:gd name="adj2" fmla="val 5489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2986318" name="TextBox 177">
                          <a:extLst>
                            <a:ext uri="{FF2B5EF4-FFF2-40B4-BE49-F238E27FC236}">
                              <a16:creationId xmlns:a16="http://schemas.microsoft.com/office/drawing/2014/main" id="{E8A669F0-C250-366A-4A4C-8B8CD4458ECE}"/>
                            </a:ext>
                          </a:extLst>
                        </wps:cNvPr>
                        <wps:cNvSpPr txBox="1"/>
                        <wps:spPr>
                          <a:xfrm>
                            <a:off x="1204317" y="308842"/>
                            <a:ext cx="609579" cy="305407"/>
                          </a:xfrm>
                          <a:prstGeom prst="rect">
                            <a:avLst/>
                          </a:prstGeom>
                          <a:noFill/>
                        </wps:spPr>
                        <wps:txbx>
                          <w:txbxContent>
                            <w:p w14:paraId="728B0750"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outliers</w:t>
                              </w:r>
                            </w:p>
                          </w:txbxContent>
                        </wps:txbx>
                        <wps:bodyPr wrap="square" lIns="0" tIns="0" rIns="0" bIns="0" rtlCol="0">
                          <a:spAutoFit/>
                        </wps:bodyPr>
                      </wps:wsp>
                      <wps:wsp>
                        <wps:cNvPr id="1961646019" name="Rectangle 1961646019">
                          <a:extLst>
                            <a:ext uri="{FF2B5EF4-FFF2-40B4-BE49-F238E27FC236}">
                              <a16:creationId xmlns:a16="http://schemas.microsoft.com/office/drawing/2014/main" id="{63D7A3C6-F845-44D2-5C61-F3CCE8B2998E}"/>
                            </a:ext>
                          </a:extLst>
                        </wps:cNvPr>
                        <wps:cNvSpPr/>
                        <wps:spPr>
                          <a:xfrm>
                            <a:off x="1106975" y="42593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0904375" name="TextBox 179">
                          <a:extLst>
                            <a:ext uri="{FF2B5EF4-FFF2-40B4-BE49-F238E27FC236}">
                              <a16:creationId xmlns:a16="http://schemas.microsoft.com/office/drawing/2014/main" id="{9F1EBB67-D344-E90D-6C2C-EDBFCCABC115}"/>
                            </a:ext>
                          </a:extLst>
                        </wps:cNvPr>
                        <wps:cNvSpPr txBox="1"/>
                        <wps:spPr>
                          <a:xfrm>
                            <a:off x="1204317" y="0"/>
                            <a:ext cx="1241383" cy="305407"/>
                          </a:xfrm>
                          <a:prstGeom prst="rect">
                            <a:avLst/>
                          </a:prstGeom>
                          <a:noFill/>
                        </wps:spPr>
                        <wps:txbx>
                          <w:txbxContent>
                            <w:p w14:paraId="5AA46F50"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dados errados sensor</w:t>
                              </w:r>
                            </w:p>
                          </w:txbxContent>
                        </wps:txbx>
                        <wps:bodyPr wrap="square" lIns="0" tIns="0" rIns="0" bIns="0" rtlCol="0">
                          <a:spAutoFit/>
                        </wps:bodyPr>
                      </wps:wsp>
                      <wps:wsp>
                        <wps:cNvPr id="1387694320" name="Rectangle 1387694320">
                          <a:extLst>
                            <a:ext uri="{FF2B5EF4-FFF2-40B4-BE49-F238E27FC236}">
                              <a16:creationId xmlns:a16="http://schemas.microsoft.com/office/drawing/2014/main" id="{F7F158AD-8FD9-825E-963B-82C554872061}"/>
                            </a:ext>
                          </a:extLst>
                        </wps:cNvPr>
                        <wps:cNvSpPr/>
                        <wps:spPr>
                          <a:xfrm>
                            <a:off x="1106975" y="11706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0328144" name="TextBox 181">
                          <a:extLst>
                            <a:ext uri="{FF2B5EF4-FFF2-40B4-BE49-F238E27FC236}">
                              <a16:creationId xmlns:a16="http://schemas.microsoft.com/office/drawing/2014/main" id="{E2B9193D-F97B-8F99-F36B-2A230DD5C948}"/>
                            </a:ext>
                          </a:extLst>
                        </wps:cNvPr>
                        <wps:cNvSpPr txBox="1"/>
                        <wps:spPr>
                          <a:xfrm>
                            <a:off x="1204317" y="607042"/>
                            <a:ext cx="609579" cy="305407"/>
                          </a:xfrm>
                          <a:prstGeom prst="rect">
                            <a:avLst/>
                          </a:prstGeom>
                          <a:noFill/>
                        </wps:spPr>
                        <wps:txbx>
                          <w:txbxContent>
                            <w:p w14:paraId="714F3596"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alertas</w:t>
                              </w:r>
                            </w:p>
                          </w:txbxContent>
                        </wps:txbx>
                        <wps:bodyPr wrap="square" lIns="0" tIns="0" rIns="0" bIns="0" rtlCol="0">
                          <a:spAutoFit/>
                        </wps:bodyPr>
                      </wps:wsp>
                      <wps:wsp>
                        <wps:cNvPr id="1732270181" name="Rectangle 1732270181">
                          <a:extLst>
                            <a:ext uri="{FF2B5EF4-FFF2-40B4-BE49-F238E27FC236}">
                              <a16:creationId xmlns:a16="http://schemas.microsoft.com/office/drawing/2014/main" id="{A573976F-1F93-6606-0516-5BACC73994D6}"/>
                            </a:ext>
                          </a:extLst>
                        </wps:cNvPr>
                        <wps:cNvSpPr/>
                        <wps:spPr>
                          <a:xfrm>
                            <a:off x="1106975" y="72416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63516487" name="TextBox 183">
                          <a:extLst>
                            <a:ext uri="{FF2B5EF4-FFF2-40B4-BE49-F238E27FC236}">
                              <a16:creationId xmlns:a16="http://schemas.microsoft.com/office/drawing/2014/main" id="{AB28DF9C-7F52-453D-5D2D-DD75791AFD15}"/>
                            </a:ext>
                          </a:extLst>
                        </wps:cNvPr>
                        <wps:cNvSpPr txBox="1"/>
                        <wps:spPr>
                          <a:xfrm>
                            <a:off x="1205970" y="878497"/>
                            <a:ext cx="610214" cy="305407"/>
                          </a:xfrm>
                          <a:prstGeom prst="rect">
                            <a:avLst/>
                          </a:prstGeom>
                          <a:noFill/>
                        </wps:spPr>
                        <wps:txbx>
                          <w:txbxContent>
                            <w:p w14:paraId="06C7C06B"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spam</w:t>
                              </w:r>
                            </w:p>
                          </w:txbxContent>
                        </wps:txbx>
                        <wps:bodyPr wrap="square" lIns="0" tIns="0" rIns="0" bIns="0" rtlCol="0">
                          <a:spAutoFit/>
                        </wps:bodyPr>
                      </wps:wsp>
                      <wps:wsp>
                        <wps:cNvPr id="989368492" name="Rectangle 989368492">
                          <a:extLst>
                            <a:ext uri="{FF2B5EF4-FFF2-40B4-BE49-F238E27FC236}">
                              <a16:creationId xmlns:a16="http://schemas.microsoft.com/office/drawing/2014/main" id="{92871ABC-248C-B61A-3D6D-CB0B5D730485}"/>
                            </a:ext>
                          </a:extLst>
                        </wps:cNvPr>
                        <wps:cNvSpPr/>
                        <wps:spPr>
                          <a:xfrm>
                            <a:off x="1108628" y="99564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181334" name="Rectangle 104181334">
                          <a:extLst>
                            <a:ext uri="{FF2B5EF4-FFF2-40B4-BE49-F238E27FC236}">
                              <a16:creationId xmlns:a16="http://schemas.microsoft.com/office/drawing/2014/main" id="{EE7DD9AA-30B5-1902-7075-3F8CA8B96768}"/>
                            </a:ext>
                          </a:extLst>
                        </wps:cNvPr>
                        <wps:cNvSpPr/>
                        <wps:spPr>
                          <a:xfrm>
                            <a:off x="2762652" y="469419"/>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9565763" name="Rectangle 1269565763">
                          <a:extLst>
                            <a:ext uri="{FF2B5EF4-FFF2-40B4-BE49-F238E27FC236}">
                              <a16:creationId xmlns:a16="http://schemas.microsoft.com/office/drawing/2014/main" id="{25B1152E-9ACD-059F-603F-F96C3CF5B5DA}"/>
                            </a:ext>
                          </a:extLst>
                        </wps:cNvPr>
                        <wps:cNvSpPr/>
                        <wps:spPr>
                          <a:xfrm>
                            <a:off x="2762652" y="76764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5705260" name="Rectangle 1445705260">
                          <a:extLst>
                            <a:ext uri="{FF2B5EF4-FFF2-40B4-BE49-F238E27FC236}">
                              <a16:creationId xmlns:a16="http://schemas.microsoft.com/office/drawing/2014/main" id="{8BC2051F-6246-C533-62A7-456E69057493}"/>
                            </a:ext>
                          </a:extLst>
                        </wps:cNvPr>
                        <wps:cNvSpPr/>
                        <wps:spPr>
                          <a:xfrm>
                            <a:off x="2764305" y="103912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34094450" name="Rectangle 1434094450">
                          <a:extLst>
                            <a:ext uri="{FF2B5EF4-FFF2-40B4-BE49-F238E27FC236}">
                              <a16:creationId xmlns:a16="http://schemas.microsoft.com/office/drawing/2014/main" id="{7A1B1422-3E28-0B6C-66DB-883EF36C358E}"/>
                            </a:ext>
                          </a:extLst>
                        </wps:cNvPr>
                        <wps:cNvSpPr/>
                        <wps:spPr>
                          <a:xfrm>
                            <a:off x="4536775" y="200176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2168418" name="TextBox 40">
                          <a:extLst>
                            <a:ext uri="{FF2B5EF4-FFF2-40B4-BE49-F238E27FC236}">
                              <a16:creationId xmlns:a16="http://schemas.microsoft.com/office/drawing/2014/main" id="{EFE8CF55-5CB5-106F-2B56-BC2894133674}"/>
                            </a:ext>
                          </a:extLst>
                        </wps:cNvPr>
                        <wps:cNvSpPr txBox="1"/>
                        <wps:spPr>
                          <a:xfrm>
                            <a:off x="2609709" y="2423820"/>
                            <a:ext cx="855951" cy="305407"/>
                          </a:xfrm>
                          <a:prstGeom prst="rect">
                            <a:avLst/>
                          </a:prstGeom>
                          <a:noFill/>
                        </wps:spPr>
                        <wps:txbx>
                          <w:txbxContent>
                            <w:p w14:paraId="382D8557"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triggers e SP</w:t>
                              </w:r>
                            </w:p>
                          </w:txbxContent>
                        </wps:txbx>
                        <wps:bodyPr wrap="square" lIns="0" tIns="0" rIns="0" bIns="0" rtlCol="0">
                          <a:spAutoFit/>
                        </wps:bodyPr>
                      </wps:wsp>
                      <pic:pic xmlns:pic="http://schemas.openxmlformats.org/drawingml/2006/picture">
                        <pic:nvPicPr>
                          <pic:cNvPr id="277652106" name="Picture 277652106" descr="Java, original, wordmark, logo Icon in Devicon">
                            <a:extLst>
                              <a:ext uri="{FF2B5EF4-FFF2-40B4-BE49-F238E27FC236}">
                                <a16:creationId xmlns:a16="http://schemas.microsoft.com/office/drawing/2014/main" id="{E3C5B694-3E3A-EA91-3BFF-E9935F59FFAD}"/>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60067" y="1550522"/>
                            <a:ext cx="431785" cy="431761"/>
                          </a:xfrm>
                          <a:prstGeom prst="rect">
                            <a:avLst/>
                          </a:prstGeom>
                          <a:noFill/>
                          <a:extLst>
                            <a:ext uri="{909E8E84-426E-40DD-AFC4-6F175D3DCCD1}">
                              <a14:hiddenFill xmlns:a14="http://schemas.microsoft.com/office/drawing/2010/main">
                                <a:solidFill>
                                  <a:srgbClr val="FFFFFF"/>
                                </a:solidFill>
                              </a14:hiddenFill>
                            </a:ext>
                          </a:extLst>
                        </pic:spPr>
                      </pic:pic>
                      <wps:wsp>
                        <wps:cNvPr id="941795848" name="TextBox 131">
                          <a:extLst>
                            <a:ext uri="{FF2B5EF4-FFF2-40B4-BE49-F238E27FC236}">
                              <a16:creationId xmlns:a16="http://schemas.microsoft.com/office/drawing/2014/main" id="{A776D15B-D1FB-DDBB-1E20-20620B5B7991}"/>
                            </a:ext>
                          </a:extLst>
                        </wps:cNvPr>
                        <wps:cNvSpPr txBox="1"/>
                        <wps:spPr>
                          <a:xfrm>
                            <a:off x="4015663" y="1154999"/>
                            <a:ext cx="432435" cy="414655"/>
                          </a:xfrm>
                          <a:prstGeom prst="rect">
                            <a:avLst/>
                          </a:prstGeom>
                          <a:noFill/>
                        </wps:spPr>
                        <wps:txbx>
                          <w:txbxContent>
                            <w:p w14:paraId="4561247C" w14:textId="77777777" w:rsidR="00E65E59" w:rsidRPr="00437A2D" w:rsidRDefault="00E65E59" w:rsidP="00E65E59">
                              <w:pPr>
                                <w:rPr>
                                  <w:rFonts w:ascii="Calibri" w:eastAsia="SimSun" w:hAnsi="Calibri" w:cs="Arial"/>
                                  <w:color w:val="000000"/>
                                  <w:kern w:val="24"/>
                                  <w:sz w:val="24"/>
                                  <w:szCs w:val="24"/>
                                  <w:u w:val="single"/>
                                </w:rPr>
                              </w:pPr>
                              <w:r w:rsidRPr="00437A2D">
                                <w:rPr>
                                  <w:rFonts w:ascii="Calibri" w:eastAsia="SimSun" w:hAnsi="Calibri" w:cs="Arial"/>
                                  <w:color w:val="000000"/>
                                  <w:kern w:val="24"/>
                                  <w:u w:val="single"/>
                                </w:rPr>
                                <w:t>PC 2</w:t>
                              </w:r>
                            </w:p>
                          </w:txbxContent>
                        </wps:txbx>
                        <wps:bodyPr wrap="none" rtlCol="0">
                          <a:spAutoFit/>
                        </wps:bodyPr>
                      </wps:wsp>
                      <pic:pic xmlns:pic="http://schemas.openxmlformats.org/drawingml/2006/picture">
                        <pic:nvPicPr>
                          <pic:cNvPr id="2042392781" name="Picture 2042392781" descr="Python Logo">
                            <a:extLst>
                              <a:ext uri="{FF2B5EF4-FFF2-40B4-BE49-F238E27FC236}">
                                <a16:creationId xmlns:a16="http://schemas.microsoft.com/office/drawing/2014/main" id="{24EF66F7-66CB-BD85-2D1E-2837D9CDEA5D}"/>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522057" y="1658685"/>
                            <a:ext cx="252978" cy="252978"/>
                          </a:xfrm>
                          <a:prstGeom prst="rect">
                            <a:avLst/>
                          </a:prstGeom>
                          <a:noFill/>
                          <a:extLst>
                            <a:ext uri="{909E8E84-426E-40DD-AFC4-6F175D3DCCD1}">
                              <a14:hiddenFill xmlns:a14="http://schemas.microsoft.com/office/drawing/2010/main">
                                <a:solidFill>
                                  <a:srgbClr val="FFFFFF"/>
                                </a:solidFill>
                              </a14:hiddenFill>
                            </a:ext>
                          </a:extLst>
                        </pic:spPr>
                      </pic:pic>
                      <wps:wsp>
                        <wps:cNvPr id="1882881882" name="Rectangle 1882881882">
                          <a:extLst>
                            <a:ext uri="{FF2B5EF4-FFF2-40B4-BE49-F238E27FC236}">
                              <a16:creationId xmlns:a16="http://schemas.microsoft.com/office/drawing/2014/main" id="{7BC34BF1-2A1D-E60D-03B7-E66C7F56AD76}"/>
                            </a:ext>
                          </a:extLst>
                        </wps:cNvPr>
                        <wps:cNvSpPr/>
                        <wps:spPr>
                          <a:xfrm>
                            <a:off x="1223842" y="207163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A422A1" w14:textId="4351173B" w:rsidR="008F481F" w:rsidRPr="008F481F" w:rsidRDefault="008F481F" w:rsidP="008F481F">
                              <w:pPr>
                                <w:jc w:val="center"/>
                                <w:rPr>
                                  <w:lang w:val="en-US"/>
                                </w:rPr>
                              </w:pPr>
                              <w:r>
                                <w:rPr>
                                  <w:lang w:val="en-US"/>
                                </w:rPr>
                                <w:t>xx</w:t>
                              </w:r>
                            </w:p>
                          </w:txbxContent>
                        </wps:txbx>
                        <wps:bodyPr rtlCol="0" anchor="ctr"/>
                      </wps:wsp>
                      <wps:wsp>
                        <wps:cNvPr id="1452504759" name="Rectangle 1452504759">
                          <a:extLst>
                            <a:ext uri="{FF2B5EF4-FFF2-40B4-BE49-F238E27FC236}">
                              <a16:creationId xmlns:a16="http://schemas.microsoft.com/office/drawing/2014/main" id="{1D972CF6-58F8-1AEA-622A-FA449E0A044A}"/>
                            </a:ext>
                          </a:extLst>
                        </wps:cNvPr>
                        <wps:cNvSpPr/>
                        <wps:spPr>
                          <a:xfrm>
                            <a:off x="1608884" y="2075051"/>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62102692" name="Picture 362102692" descr="Java, original, wordmark, logo Icon in Devicon">
                            <a:extLst>
                              <a:ext uri="{FF2B5EF4-FFF2-40B4-BE49-F238E27FC236}">
                                <a16:creationId xmlns:a16="http://schemas.microsoft.com/office/drawing/2014/main" id="{223FBCA9-C891-515D-2096-B30D4CDA5AFD}"/>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24782" y="1476885"/>
                            <a:ext cx="431785" cy="4317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7028644" name="Picture 737028644" descr="Python Logo">
                            <a:extLst>
                              <a:ext uri="{FF2B5EF4-FFF2-40B4-BE49-F238E27FC236}">
                                <a16:creationId xmlns:a16="http://schemas.microsoft.com/office/drawing/2014/main" id="{DE157F74-FB59-4115-0E1A-1FB89776B23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986772" y="1585048"/>
                            <a:ext cx="252978" cy="252978"/>
                          </a:xfrm>
                          <a:prstGeom prst="rect">
                            <a:avLst/>
                          </a:prstGeom>
                          <a:noFill/>
                          <a:extLst>
                            <a:ext uri="{909E8E84-426E-40DD-AFC4-6F175D3DCCD1}">
                              <a14:hiddenFill xmlns:a14="http://schemas.microsoft.com/office/drawing/2010/main">
                                <a:solidFill>
                                  <a:srgbClr val="FFFFFF"/>
                                </a:solidFill>
                              </a14:hiddenFill>
                            </a:ext>
                          </a:extLst>
                        </pic:spPr>
                      </pic:pic>
                      <wps:wsp>
                        <wps:cNvPr id="986280708" name="Rectangle 986280708">
                          <a:extLst>
                            <a:ext uri="{FF2B5EF4-FFF2-40B4-BE49-F238E27FC236}">
                              <a16:creationId xmlns:a16="http://schemas.microsoft.com/office/drawing/2014/main" id="{23B2DFF3-5555-1D68-1D5B-FE321ACD3EFB}"/>
                            </a:ext>
                          </a:extLst>
                        </wps:cNvPr>
                        <wps:cNvSpPr/>
                        <wps:spPr>
                          <a:xfrm>
                            <a:off x="2688557" y="1998001"/>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812933" name="Rectangle 72812933">
                          <a:extLst>
                            <a:ext uri="{FF2B5EF4-FFF2-40B4-BE49-F238E27FC236}">
                              <a16:creationId xmlns:a16="http://schemas.microsoft.com/office/drawing/2014/main" id="{E946BECD-475E-7BCB-EB53-8C85973CC1C6}"/>
                            </a:ext>
                          </a:extLst>
                        </wps:cNvPr>
                        <wps:cNvSpPr/>
                        <wps:spPr>
                          <a:xfrm>
                            <a:off x="3028305" y="2000329"/>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5185313" name="Arrow: Curved Up 2015185313">
                          <a:extLst>
                            <a:ext uri="{FF2B5EF4-FFF2-40B4-BE49-F238E27FC236}">
                              <a16:creationId xmlns:a16="http://schemas.microsoft.com/office/drawing/2014/main" id="{2CCE5B94-2770-7620-B80A-3842808BD3C1}"/>
                            </a:ext>
                          </a:extLst>
                        </wps:cNvPr>
                        <wps:cNvSpPr/>
                        <wps:spPr>
                          <a:xfrm rot="18748962">
                            <a:off x="3602279" y="1680983"/>
                            <a:ext cx="947601" cy="455325"/>
                          </a:xfrm>
                          <a:prstGeom prst="curvedUp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56C9AC" id="Group 23" o:spid="_x0000_s1029" style="position:absolute;left:0;text-align:left;margin-left:-25.5pt;margin-top:14.8pt;width:466.65pt;height:214.9pt;z-index:251677184;mso-width-relative:margin;mso-height-relative:margin" coordsize="59261,27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">
                <v:shape id="TextBox 131" o:spid="_x0000_s1030" type="#_x0000_t202" style="position:absolute;left:3245;top:16080;width:4007;height:4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" filled="f" stroked="f">
                  <v:textbox style="mso-fit-shape-to-text:t">
                    <w:txbxContent>
                      <w:p w14:paraId="78F97CF8" w14:textId="77777777" w:rsidR="00E65E59" w:rsidRPr="00437A2D" w:rsidRDefault="00E65E59" w:rsidP="00E65E59">
                        <w:pPr>
                          <w:rPr>
                            <w:rFonts w:ascii="Calibri" w:eastAsia="SimSun" w:hAnsi="Calibri" w:cs="Arial"/>
                            <w:color w:val="000000"/>
                            <w:kern w:val="24"/>
                            <w:sz w:val="24"/>
                            <w:szCs w:val="24"/>
                            <w:u w:val="single"/>
                          </w:rPr>
                        </w:pPr>
                        <w:r w:rsidRPr="00437A2D">
                          <w:rPr>
                            <w:rFonts w:ascii="Calibri" w:eastAsia="SimSun" w:hAnsi="Calibri" w:cs="Arial"/>
                            <w:color w:val="000000"/>
                            <w:kern w:val="24"/>
                            <w:u w:val="single"/>
                          </w:rPr>
                          <w:t>PC1</w:t>
                        </w:r>
                      </w:p>
                    </w:txbxContent>
                  </v:textbox>
                </v:shape>
                <v:rect id="Rectangle 1445222334" o:spid="_x0000_s1031" style="position:absolute;top:18356;width:11677;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" filled="f" stroked="f">
                  <v:textbox style="mso-fit-shape-to-text:t">
                    <w:txbxContent>
                      <w:p w14:paraId="163C3D0B" w14:textId="77777777" w:rsidR="00E65E59" w:rsidRPr="00437A2D" w:rsidRDefault="00E65E59" w:rsidP="00E65E59">
                        <w:pPr>
                          <w:rPr>
                            <w:rFonts w:ascii="Calibri" w:eastAsia="SimSun" w:hAnsi="Calibri" w:cs="Arial"/>
                            <w:color w:val="000000"/>
                            <w:kern w:val="24"/>
                            <w:u w:val="single"/>
                          </w:rPr>
                        </w:pPr>
                        <w:r w:rsidRPr="00437A2D">
                          <w:rPr>
                            <w:rFonts w:ascii="Calibri" w:eastAsia="SimSun" w:hAnsi="Calibri" w:cs="Arial"/>
                            <w:color w:val="000000"/>
                            <w:kern w:val="24"/>
                            <w:u w:val="single"/>
                          </w:rPr>
                          <w:t>Réplica Mongo</w:t>
                        </w:r>
                      </w:p>
                    </w:txbxContent>
                  </v:textbox>
                </v:rect>
                <v:group id="Group 638818416" o:spid="_x0000_s1032" style="position:absolute;left:3442;top:11157;width:4836;height:4603" coordorigin="3442,11157" coordsize="13222,1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7502376" o:spid="_x0000_s1033" type="#_x0000_t75" style="position:absolute;left:7393;top:11157;width:5554;height: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">
                    <v:imagedata r:id="rId26" o:title=""/>
                  </v:shape>
                  <v:shape id="Picture 1809090510" o:spid="_x0000_s1034" type="#_x0000_t75" style="position:absolute;left:3442;top:17288;width:5554;height: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">
                    <v:imagedata r:id="rId26" o:title=""/>
                  </v:shape>
                  <v:shape id="Picture 2113757150" o:spid="_x0000_s1035" type="#_x0000_t75" style="position:absolute;left:11111;top:17348;width:5554;height: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">
                    <v:imagedata r:id="rId26" o:title=""/>
                  </v:shape>
                </v:group>
                <v:rect id="Rectangle 1193460563" o:spid="_x0000_s1036" style="position:absolute;left:35630;top:16175;width:764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" filled="f" stroked="f">
                  <v:textbox style="mso-fit-shape-to-text:t">
                    <w:txbxContent>
                      <w:p w14:paraId="1FFE87B8" w14:textId="77777777" w:rsidR="00E65E59" w:rsidRPr="00437A2D" w:rsidRDefault="00E65E59" w:rsidP="00E65E59">
                        <w:pPr>
                          <w:rPr>
                            <w:rFonts w:ascii="Calibri" w:eastAsia="SimSun" w:hAnsi="Calibri" w:cs="Arial"/>
                            <w:color w:val="000000"/>
                            <w:kern w:val="24"/>
                            <w:u w:val="single"/>
                          </w:rPr>
                        </w:pPr>
                        <w:r w:rsidRPr="00437A2D">
                          <w:rPr>
                            <w:rFonts w:ascii="Calibri" w:eastAsia="SimSun" w:hAnsi="Calibri" w:cs="Arial"/>
                            <w:color w:val="000000"/>
                            <w:kern w:val="24"/>
                            <w:u w:val="single"/>
                          </w:rPr>
                          <w:t>Mysql</w:t>
                        </w:r>
                      </w:p>
                    </w:txbxContent>
                  </v:textbox>
                </v:rect>
                <v:shape id="Picture 11277788" o:spid="_x0000_s1037" type="#_x0000_t75" style="position:absolute;left:36527;top:11594;width:4041;height: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">
                  <v:imagedata r:id="rId26"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0478838" o:spid="_x0000_s1038" type="#_x0000_t67" style="position:absolute;left:13575;top:9348;width:1827;height:8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" adj="19126" fillcolor="#4f81bd [3204]" strokecolor="#243f60 [1604]" strokeweight="2pt"/>
                <v:shape id="TextBox 154" o:spid="_x0000_s1039" type="#_x0000_t202" style="position:absolute;left:28560;top:3676;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" filled="f" stroked="f">
                  <v:textbox style="mso-fit-shape-to-text:t" inset="0,0,0,0">
                    <w:txbxContent>
                      <w:p w14:paraId="02A96495"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outliers</w:t>
                        </w:r>
                      </w:p>
                    </w:txbxContent>
                  </v:textbox>
                </v:shape>
                <v:shape id="TextBox 156" o:spid="_x0000_s1040" type="#_x0000_t202" style="position:absolute;left:28560;top:588;width:1240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" filled="f" stroked="f">
                  <v:textbox style="mso-fit-shape-to-text:t" inset="0,0,0,0">
                    <w:txbxContent>
                      <w:p w14:paraId="3784473A"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dados errados sensor</w:t>
                        </w:r>
                      </w:p>
                    </w:txbxContent>
                  </v:textbox>
                </v:shape>
                <v:rect id="Rectangle 1477586105" o:spid="_x0000_s1041" style="position:absolute;left:27585;top:175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" filled="f" strokecolor="black [3213]" strokeweight="2pt"/>
                <v:shape id="TextBox 158" o:spid="_x0000_s1042" type="#_x0000_t202" style="position:absolute;left:28560;top:6658;width:6096;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" filled="f" stroked="f">
                  <v:textbox style="mso-fit-shape-to-text:t" inset="0,0,0,0">
                    <w:txbxContent>
                      <w:p w14:paraId="68AD3E28"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alertas</w:t>
                        </w:r>
                      </w:p>
                    </w:txbxContent>
                  </v:textbox>
                </v:shape>
                <v:shape id="TextBox 160" o:spid="_x0000_s1043" type="#_x0000_t202" style="position:absolute;left:28532;top:9373;width:6103;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" filled="f" stroked="f">
                  <v:textbox style="mso-fit-shape-to-text:t" inset="0,0,0,0">
                    <w:txbxContent>
                      <w:p w14:paraId="59367D50"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spam</w:t>
                        </w:r>
                      </w:p>
                    </w:txbxContent>
                  </v:textbox>
                </v:shape>
                <v:shape id="TextBox 166" o:spid="_x0000_s1044" type="#_x0000_t202" style="position:absolute;left:46396;top:15911;width:609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" filled="f" stroked="f">
                  <v:textbox style="mso-fit-shape-to-text:t" inset="0,0,0,0">
                    <w:txbxContent>
                      <w:p w14:paraId="1A725EC6"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outliers</w:t>
                        </w:r>
                      </w:p>
                    </w:txbxContent>
                  </v:textbox>
                </v:shape>
                <v:rect id="Rectangle 1967670839" o:spid="_x0000_s1045" style="position:absolute;left:45422;top:1708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" filled="f" strokecolor="black [3213]" strokeweight="2pt"/>
                <v:rect id="Rectangle 1682054871" o:spid="_x0000_s1046" style="position:absolute;left:45422;top:1399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" filled="f" strokecolor="black [3213]" strokeweight="2pt"/>
                <v:shape id="TextBox 169" o:spid="_x0000_s1047" type="#_x0000_t202" style="position:absolute;left:46396;top:18893;width:609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" filled="f" stroked="f">
                  <v:textbox style="mso-fit-shape-to-text:t" inset="0,0,0,0">
                    <w:txbxContent>
                      <w:p w14:paraId="30AA9D4F"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alertas</w:t>
                        </w:r>
                      </w:p>
                    </w:txbxContent>
                  </v:textbox>
                </v:shape>
                <v:shape id="TextBox 171" o:spid="_x0000_s1048" type="#_x0000_t202" style="position:absolute;left:46368;top:21608;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" filled="f" stroked="f">
                  <v:textbox style="mso-fit-shape-to-text:t" inset="0,0,0,0">
                    <w:txbxContent>
                      <w:p w14:paraId="1C61AF33"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spam</w:t>
                        </w:r>
                      </w:p>
                    </w:txbxContent>
                  </v:textbox>
                </v:shape>
                <v:rect id="Rectangle 2007344342" o:spid="_x0000_s1049" style="position:absolute;left:45395;top:2278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" filled="f" strokecolor="black [3213]" strokeweight="2pt"/>
                <v:shape id="TextBox 173" o:spid="_x0000_s1050" type="#_x0000_t202" style="position:absolute;left:46847;top:12909;width:1241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" filled="f" stroked="f">
                  <v:textbox style="mso-fit-shape-to-text:t" inset="0,0,0,0">
                    <w:txbxContent>
                      <w:p w14:paraId="6A8B06A6"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dados errados sensor</w:t>
                        </w:r>
                      </w:p>
                    </w:txbxContent>
                  </v:textbox>
                </v:shape>
                <v:shape id="Picture 185639032" o:spid="_x0000_s1051" type="#_x0000_t75" alt="SQL file symbol - Free interface icons" style="position:absolute;left:35196;top:22881;width:4257;height: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">
                  <v:imagedata r:id="rId27" o:title="SQL file symbol - Free interface icons"/>
                </v:shape>
                <v:shape id="Picture 796432991" o:spid="_x0000_s1052" type="#_x0000_t75" style="position:absolute;left:19428;top:10170;width:5522;height: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">
                  <v:imagedata r:id="rId28" o:title=""/>
                </v:shape>
                <v:shape id="Arrow: Down 1624158332" o:spid="_x0000_s1053" type="#_x0000_t67" style="position:absolute;left:29067;top:9457;width:1827;height:89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" adj="19176" fillcolor="#4f81bd [3204]" strokecolor="#243f60 [1604]" strokeweight="2pt"/>
                <v:shape id="TextBox 177" o:spid="_x0000_s1054" type="#_x0000_t202" style="position:absolute;left:12043;top:3088;width:609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" filled="f" stroked="f">
                  <v:textbox style="mso-fit-shape-to-text:t" inset="0,0,0,0">
                    <w:txbxContent>
                      <w:p w14:paraId="728B0750"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outliers</w:t>
                        </w:r>
                      </w:p>
                    </w:txbxContent>
                  </v:textbox>
                </v:shape>
                <v:rect id="Rectangle 1961646019" o:spid="_x0000_s1055" style="position:absolute;left:11069;top:425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" filled="f" strokecolor="black [3213]" strokeweight="2pt"/>
                <v:shape id="TextBox 179" o:spid="_x0000_s1056" type="#_x0000_t202" style="position:absolute;left:12043;width:1241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" filled="f" stroked="f">
                  <v:textbox style="mso-fit-shape-to-text:t" inset="0,0,0,0">
                    <w:txbxContent>
                      <w:p w14:paraId="5AA46F50"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dados errados sensor</w:t>
                        </w:r>
                      </w:p>
                    </w:txbxContent>
                  </v:textbox>
                </v:shape>
                <v:rect id="Rectangle 1387694320" o:spid="_x0000_s1057" style="position:absolute;left:11069;top:117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" filled="f" strokecolor="black [3213]" strokeweight="2pt"/>
                <v:shape id="TextBox 181" o:spid="_x0000_s1058" type="#_x0000_t202" style="position:absolute;left:12043;top:6070;width:609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" filled="f" stroked="f">
                  <v:textbox style="mso-fit-shape-to-text:t" inset="0,0,0,0">
                    <w:txbxContent>
                      <w:p w14:paraId="714F3596"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alertas</w:t>
                        </w:r>
                      </w:p>
                    </w:txbxContent>
                  </v:textbox>
                </v:shape>
                <v:rect id="Rectangle 1732270181" o:spid="_x0000_s1059" style="position:absolute;left:11069;top:724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" filled="f" strokecolor="black [3213]" strokeweight="2pt"/>
                <v:shape id="TextBox 183" o:spid="_x0000_s1060" type="#_x0000_t202" style="position:absolute;left:12059;top:8784;width:6102;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" filled="f" stroked="f">
                  <v:textbox style="mso-fit-shape-to-text:t" inset="0,0,0,0">
                    <w:txbxContent>
                      <w:p w14:paraId="06C7C06B"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spam</w:t>
                        </w:r>
                      </w:p>
                    </w:txbxContent>
                  </v:textbox>
                </v:shape>
                <v:rect id="Rectangle 989368492" o:spid="_x0000_s1061" style="position:absolute;left:11086;top:995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" filled="f" strokecolor="black [3213]" strokeweight="2pt"/>
                <v:rect id="Rectangle 104181334" o:spid="_x0000_s1062" style="position:absolute;left:27626;top:469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" filled="f" strokecolor="black [3213]" strokeweight="2pt"/>
                <v:rect id="Rectangle 1269565763" o:spid="_x0000_s1063" style="position:absolute;left:27626;top:767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" filled="f" strokecolor="black [3213]" strokeweight="2pt"/>
                <v:rect id="Rectangle 1445705260" o:spid="_x0000_s1064" style="position:absolute;left:27643;top:1039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" filled="f" strokecolor="black [3213]" strokeweight="2pt"/>
                <v:rect id="Rectangle 1434094450" o:spid="_x0000_s1065" style="position:absolute;left:45367;top:2001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" filled="f" strokecolor="black [3213]" strokeweight="2pt"/>
                <v:shape id="TextBox 40" o:spid="_x0000_s1066" type="#_x0000_t202" style="position:absolute;left:26097;top:24238;width:8559;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" filled="f" stroked="f">
                  <v:textbox style="mso-fit-shape-to-text:t" inset="0,0,0,0">
                    <w:txbxContent>
                      <w:p w14:paraId="382D8557" w14:textId="77777777" w:rsidR="00E65E59" w:rsidRPr="00437A2D" w:rsidRDefault="00E65E59" w:rsidP="00E65E59">
                        <w:pPr>
                          <w:rPr>
                            <w:rFonts w:ascii="Calibri" w:eastAsia="SimSun" w:hAnsi="Calibri" w:cs="Arial"/>
                            <w:color w:val="000000"/>
                            <w:kern w:val="24"/>
                            <w:sz w:val="36"/>
                            <w:szCs w:val="36"/>
                            <w:u w:val="single"/>
                          </w:rPr>
                        </w:pPr>
                        <w:r w:rsidRPr="00437A2D">
                          <w:rPr>
                            <w:rFonts w:ascii="Calibri" w:eastAsia="SimSun" w:hAnsi="Calibri" w:cs="Arial"/>
                            <w:color w:val="000000"/>
                            <w:kern w:val="24"/>
                            <w:sz w:val="36"/>
                            <w:szCs w:val="36"/>
                            <w:u w:val="single"/>
                          </w:rPr>
                          <w:t xml:space="preserve"> </w:t>
                        </w:r>
                        <w:r w:rsidRPr="00437A2D">
                          <w:rPr>
                            <w:rFonts w:ascii="Calibri" w:eastAsia="SimSun" w:hAnsi="Calibri" w:cs="Arial"/>
                            <w:color w:val="000000"/>
                            <w:kern w:val="24"/>
                            <w:sz w:val="20"/>
                            <w:szCs w:val="20"/>
                            <w:u w:val="single"/>
                          </w:rPr>
                          <w:t>triggers e SP</w:t>
                        </w:r>
                      </w:p>
                    </w:txbxContent>
                  </v:textbox>
                </v:shape>
                <v:shape id="Picture 277652106" o:spid="_x0000_s1067" type="#_x0000_t75" alt="Java, original, wordmark, logo Icon in Devicon" style="position:absolute;left:10600;top:15505;width:4318;height: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">
                  <v:imagedata r:id="rId29" o:title="Java, original, wordmark, logo Icon in Devicon"/>
                </v:shape>
                <v:shape id="TextBox 131" o:spid="_x0000_s1068" type="#_x0000_t202" style="position:absolute;left:40156;top:11549;width:4324;height:41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" filled="f" stroked="f">
                  <v:textbox style="mso-fit-shape-to-text:t">
                    <w:txbxContent>
                      <w:p w14:paraId="4561247C" w14:textId="77777777" w:rsidR="00E65E59" w:rsidRPr="00437A2D" w:rsidRDefault="00E65E59" w:rsidP="00E65E59">
                        <w:pPr>
                          <w:rPr>
                            <w:rFonts w:ascii="Calibri" w:eastAsia="SimSun" w:hAnsi="Calibri" w:cs="Arial"/>
                            <w:color w:val="000000"/>
                            <w:kern w:val="24"/>
                            <w:sz w:val="24"/>
                            <w:szCs w:val="24"/>
                            <w:u w:val="single"/>
                          </w:rPr>
                        </w:pPr>
                        <w:r w:rsidRPr="00437A2D">
                          <w:rPr>
                            <w:rFonts w:ascii="Calibri" w:eastAsia="SimSun" w:hAnsi="Calibri" w:cs="Arial"/>
                            <w:color w:val="000000"/>
                            <w:kern w:val="24"/>
                            <w:u w:val="single"/>
                          </w:rPr>
                          <w:t>PC 2</w:t>
                        </w:r>
                      </w:p>
                    </w:txbxContent>
                  </v:textbox>
                </v:shape>
                <v:shape id="Picture 2042392781" o:spid="_x0000_s1069" type="#_x0000_t75" alt="Python Logo" style="position:absolute;left:15220;top:16586;width:2530;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">
                  <v:imagedata r:id="rId30" o:title="Python Logo"/>
                </v:shape>
                <v:rect id="Rectangle 1882881882" o:spid="_x0000_s1070" style="position:absolute;left:12238;top:2071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" filled="f" strokecolor="black [3213]" strokeweight="2pt">
                  <v:textbox>
                    <w:txbxContent>
                      <w:p w14:paraId="25A422A1" w14:textId="4351173B" w:rsidR="008F481F" w:rsidRPr="008F481F" w:rsidRDefault="008F481F" w:rsidP="008F481F">
                        <w:pPr>
                          <w:jc w:val="center"/>
                          <w:rPr>
                            <w:lang w:val="en-US"/>
                          </w:rPr>
                        </w:pPr>
                        <w:r>
                          <w:rPr>
                            <w:lang w:val="en-US"/>
                          </w:rPr>
                          <w:t>xx</w:t>
                        </w:r>
                      </w:p>
                    </w:txbxContent>
                  </v:textbox>
                </v:rect>
                <v:rect id="Rectangle 1452504759" o:spid="_x0000_s1071" style="position:absolute;left:16088;top:2075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" filled="f" strokecolor="black [3213]" strokeweight="2pt"/>
                <v:shape id="Picture 362102692" o:spid="_x0000_s1072" type="#_x0000_t75" alt="Java, original, wordmark, logo Icon in Devicon" style="position:absolute;left:25247;top:14768;width:431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">
                  <v:imagedata r:id="rId29" o:title="Java, original, wordmark, logo Icon in Devicon"/>
                </v:shape>
                <v:shape id="Picture 737028644" o:spid="_x0000_s1073" type="#_x0000_t75" alt="Python Logo" style="position:absolute;left:29867;top:15850;width:2530;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">
                  <v:imagedata r:id="rId30" o:title="Python Logo"/>
                </v:shape>
                <v:rect id="Rectangle 986280708" o:spid="_x0000_s1074" style="position:absolute;left:26885;top:19980;width:975;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" filled="f" strokecolor="black [3213]" strokeweight="2pt"/>
                <v:rect id="Rectangle 72812933" o:spid="_x0000_s1075" style="position:absolute;left:30283;top:20003;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" filled="f" strokecolor="black [3213]" strokeweight="2p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15185313" o:spid="_x0000_s1076" type="#_x0000_t104" style="position:absolute;left:36023;top:16809;width:9476;height:4553;rotation:-311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" adj="16411,20303,5400" fillcolor="#4f81bd [3204]" strokecolor="#0a121c [484]" strokeweight="2pt"/>
              </v:group>
            </w:pict>
          </mc:Fallback>
        </mc:AlternateContent>
      </w:r>
    </w:p>
    <w:p w14:paraId="0BF15C78" w14:textId="67C356E8" w:rsidR="003E19FC" w:rsidRDefault="00403093" w:rsidP="003E19FC">
      <w:pPr>
        <w:pStyle w:val="ListParagraph"/>
        <w:ind w:left="1080"/>
        <w:jc w:val="both"/>
        <w:rPr>
          <w:rFonts w:ascii="Courier New" w:hAnsi="Courier New" w:cs="Courier New"/>
          <w:sz w:val="24"/>
          <w:szCs w:val="24"/>
        </w:rPr>
      </w:pPr>
      <w:r>
        <w:rPr>
          <w:rFonts w:ascii="Courier New" w:hAnsi="Courier New" w:cs="Courier New"/>
          <w:noProof/>
          <w:sz w:val="24"/>
          <w:szCs w:val="24"/>
        </w:rPr>
        <mc:AlternateContent>
          <mc:Choice Requires="wpi">
            <w:drawing>
              <wp:anchor distT="0" distB="0" distL="114300" distR="114300" simplePos="0" relativeHeight="251675136" behindDoc="0" locked="0" layoutInCell="1" allowOverlap="1" wp14:anchorId="759D3117" wp14:editId="3E4DF490">
                <wp:simplePos x="0" y="0"/>
                <wp:positionH relativeFrom="column">
                  <wp:posOffset>819785</wp:posOffset>
                </wp:positionH>
                <wp:positionV relativeFrom="paragraph">
                  <wp:posOffset>-67945</wp:posOffset>
                </wp:positionV>
                <wp:extent cx="87480" cy="179640"/>
                <wp:effectExtent l="38100" t="38100" r="8255" b="49530"/>
                <wp:wrapNone/>
                <wp:docPr id="2043294728" name="Ink 198"/>
                <wp:cNvGraphicFramePr/>
                <a:graphic xmlns:a="http://schemas.openxmlformats.org/drawingml/2006/main">
                  <a:graphicData uri="http://schemas.microsoft.com/office/word/2010/wordprocessingInk">
                    <w14:contentPart bwMode="auto" r:id="rId31">
                      <w14:nvContentPartPr>
                        <w14:cNvContentPartPr/>
                      </w14:nvContentPartPr>
                      <w14:xfrm>
                        <a:off x="0" y="0"/>
                        <a:ext cx="87480" cy="179640"/>
                      </w14:xfrm>
                    </w14:contentPart>
                  </a:graphicData>
                </a:graphic>
              </wp:anchor>
            </w:drawing>
          </mc:Choice>
          <mc:Fallback>
            <w:pict>
              <v:shape w14:anchorId="151F6D46" id="Ink 198" o:spid="_x0000_s1026" type="#_x0000_t75" style="position:absolute;margin-left:64.05pt;margin-top:-5.85pt;width:7.9pt;height:15.1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">
                <v:imagedata r:id="rId32" o:title=""/>
              </v:shape>
            </w:pict>
          </mc:Fallback>
        </mc:AlternateContent>
      </w:r>
    </w:p>
    <w:p w14:paraId="3608FD01" w14:textId="680EF395" w:rsidR="00E65E59" w:rsidRDefault="00403093" w:rsidP="003E19FC">
      <w:pPr>
        <w:pStyle w:val="ListParagraph"/>
        <w:ind w:left="1080"/>
        <w:jc w:val="both"/>
        <w:rPr>
          <w:rFonts w:ascii="Courier New" w:hAnsi="Courier New" w:cs="Courier New"/>
          <w:sz w:val="24"/>
          <w:szCs w:val="24"/>
        </w:rPr>
      </w:pPr>
      <w:r>
        <w:rPr>
          <w:rFonts w:ascii="Courier New" w:hAnsi="Courier New" w:cs="Courier New"/>
          <w:noProof/>
          <w:sz w:val="24"/>
          <w:szCs w:val="24"/>
        </w:rPr>
        <mc:AlternateContent>
          <mc:Choice Requires="wpi">
            <w:drawing>
              <wp:anchor distT="0" distB="0" distL="114300" distR="114300" simplePos="0" relativeHeight="251676160" behindDoc="0" locked="0" layoutInCell="1" allowOverlap="1" wp14:anchorId="422C72C0" wp14:editId="4FAC10BA">
                <wp:simplePos x="0" y="0"/>
                <wp:positionH relativeFrom="column">
                  <wp:posOffset>781050</wp:posOffset>
                </wp:positionH>
                <wp:positionV relativeFrom="paragraph">
                  <wp:posOffset>93980</wp:posOffset>
                </wp:positionV>
                <wp:extent cx="81915" cy="164285"/>
                <wp:effectExtent l="38100" t="38100" r="51435" b="45720"/>
                <wp:wrapNone/>
                <wp:docPr id="131915656" name="Ink 199"/>
                <wp:cNvGraphicFramePr/>
                <a:graphic xmlns:a="http://schemas.openxmlformats.org/drawingml/2006/main">
                  <a:graphicData uri="http://schemas.microsoft.com/office/word/2010/wordprocessingInk">
                    <w14:contentPart bwMode="auto" r:id="rId33">
                      <w14:nvContentPartPr>
                        <w14:cNvContentPartPr/>
                      </w14:nvContentPartPr>
                      <w14:xfrm>
                        <a:off x="0" y="0"/>
                        <a:ext cx="81915" cy="164285"/>
                      </w14:xfrm>
                    </w14:contentPart>
                  </a:graphicData>
                </a:graphic>
              </wp:anchor>
            </w:drawing>
          </mc:Choice>
          <mc:Fallback>
            <w:pict>
              <v:shape w14:anchorId="29121581" id="Ink 199" o:spid="_x0000_s1026" type="#_x0000_t75" style="position:absolute;margin-left:61pt;margin-top:6.9pt;width:7.4pt;height:13.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">
                <v:imagedata r:id="rId34" o:title=""/>
              </v:shape>
            </w:pict>
          </mc:Fallback>
        </mc:AlternateContent>
      </w:r>
    </w:p>
    <w:p w14:paraId="2CE7E11F" w14:textId="22E8E960" w:rsidR="00E65E59" w:rsidRDefault="00E65E59" w:rsidP="003E19FC">
      <w:pPr>
        <w:pStyle w:val="ListParagraph"/>
        <w:ind w:left="1080"/>
        <w:jc w:val="both"/>
        <w:rPr>
          <w:rFonts w:ascii="Courier New" w:hAnsi="Courier New" w:cs="Courier New"/>
          <w:sz w:val="24"/>
          <w:szCs w:val="24"/>
        </w:rPr>
      </w:pPr>
    </w:p>
    <w:p w14:paraId="56D7F824" w14:textId="42CAF12C" w:rsidR="00E65E59" w:rsidRDefault="00184F0F" w:rsidP="003E19FC">
      <w:pPr>
        <w:pStyle w:val="ListParagraph"/>
        <w:ind w:left="1080"/>
        <w:jc w:val="both"/>
        <w:rPr>
          <w:rFonts w:ascii="Courier New" w:hAnsi="Courier New" w:cs="Courier New"/>
          <w:sz w:val="24"/>
          <w:szCs w:val="24"/>
        </w:rPr>
      </w:pPr>
      <w:r>
        <w:rPr>
          <w:rFonts w:ascii="Courier New" w:hAnsi="Courier New" w:cs="Courier New"/>
          <w:noProof/>
          <w:sz w:val="24"/>
          <w:szCs w:val="24"/>
        </w:rPr>
        <mc:AlternateContent>
          <mc:Choice Requires="wpi">
            <w:drawing>
              <wp:anchor distT="0" distB="0" distL="114300" distR="114300" simplePos="0" relativeHeight="251674112" behindDoc="0" locked="0" layoutInCell="1" allowOverlap="1" wp14:anchorId="78E4DC3F" wp14:editId="79A84943">
                <wp:simplePos x="0" y="0"/>
                <wp:positionH relativeFrom="column">
                  <wp:posOffset>2428875</wp:posOffset>
                </wp:positionH>
                <wp:positionV relativeFrom="paragraph">
                  <wp:posOffset>48260</wp:posOffset>
                </wp:positionV>
                <wp:extent cx="90000" cy="149225"/>
                <wp:effectExtent l="38100" t="38100" r="43815" b="41275"/>
                <wp:wrapNone/>
                <wp:docPr id="533006694" name="Ink 193"/>
                <wp:cNvGraphicFramePr/>
                <a:graphic xmlns:a="http://schemas.openxmlformats.org/drawingml/2006/main">
                  <a:graphicData uri="http://schemas.microsoft.com/office/word/2010/wordprocessingInk">
                    <w14:contentPart bwMode="auto" r:id="rId35">
                      <w14:nvContentPartPr>
                        <w14:cNvContentPartPr/>
                      </w14:nvContentPartPr>
                      <w14:xfrm>
                        <a:off x="0" y="0"/>
                        <a:ext cx="90000" cy="149225"/>
                      </w14:xfrm>
                    </w14:contentPart>
                  </a:graphicData>
                </a:graphic>
              </wp:anchor>
            </w:drawing>
          </mc:Choice>
          <mc:Fallback>
            <w:pict>
              <v:shape w14:anchorId="39A9F77E" id="Ink 193" o:spid="_x0000_s1026" type="#_x0000_t75" style="position:absolute;margin-left:190.75pt;margin-top:3.3pt;width:8.1pt;height:12.7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">
                <v:imagedata r:id="rId36" o:title=""/>
              </v:shape>
            </w:pict>
          </mc:Fallback>
        </mc:AlternateContent>
      </w:r>
    </w:p>
    <w:p w14:paraId="4FDC44F9" w14:textId="43332D56" w:rsidR="00E65E59" w:rsidRDefault="00CC6340" w:rsidP="003E19FC">
      <w:pPr>
        <w:pStyle w:val="ListParagraph"/>
        <w:ind w:left="1080"/>
        <w:jc w:val="both"/>
        <w:rPr>
          <w:rFonts w:ascii="Courier New" w:hAnsi="Courier New" w:cs="Courier New"/>
          <w:sz w:val="24"/>
          <w:szCs w:val="24"/>
        </w:rPr>
      </w:pPr>
      <w:r>
        <w:rPr>
          <w:rFonts w:ascii="Courier New" w:hAnsi="Courier New" w:cs="Courier New"/>
          <w:noProof/>
          <w:sz w:val="24"/>
          <w:szCs w:val="24"/>
        </w:rPr>
        <mc:AlternateContent>
          <mc:Choice Requires="wpi">
            <w:drawing>
              <wp:anchor distT="0" distB="0" distL="114300" distR="114300" simplePos="0" relativeHeight="251673088" behindDoc="0" locked="0" layoutInCell="1" allowOverlap="1" wp14:anchorId="0984352E" wp14:editId="0B28F94E">
                <wp:simplePos x="0" y="0"/>
                <wp:positionH relativeFrom="column">
                  <wp:posOffset>792480</wp:posOffset>
                </wp:positionH>
                <wp:positionV relativeFrom="paragraph">
                  <wp:posOffset>79375</wp:posOffset>
                </wp:positionV>
                <wp:extent cx="118800" cy="151920"/>
                <wp:effectExtent l="38100" t="38100" r="52705" b="38735"/>
                <wp:wrapNone/>
                <wp:docPr id="1999246665" name="Ink 190"/>
                <wp:cNvGraphicFramePr/>
                <a:graphic xmlns:a="http://schemas.openxmlformats.org/drawingml/2006/main">
                  <a:graphicData uri="http://schemas.microsoft.com/office/word/2010/wordprocessingInk">
                    <w14:contentPart bwMode="auto" r:id="rId37">
                      <w14:nvContentPartPr>
                        <w14:cNvContentPartPr/>
                      </w14:nvContentPartPr>
                      <w14:xfrm>
                        <a:off x="0" y="0"/>
                        <a:ext cx="118800" cy="151920"/>
                      </w14:xfrm>
                    </w14:contentPart>
                  </a:graphicData>
                </a:graphic>
              </wp:anchor>
            </w:drawing>
          </mc:Choice>
          <mc:Fallback>
            <w:pict>
              <v:shape w14:anchorId="253C7D20" id="Ink 190" o:spid="_x0000_s1026" type="#_x0000_t75" style="position:absolute;margin-left:61.9pt;margin-top:5.75pt;width:10.3pt;height:12.9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">
                <v:imagedata r:id="rId38" o:title=""/>
              </v:shape>
            </w:pict>
          </mc:Fallback>
        </mc:AlternateContent>
      </w:r>
    </w:p>
    <w:p w14:paraId="7E3F896E" w14:textId="77777777" w:rsidR="00E65E59" w:rsidRDefault="00E65E59" w:rsidP="003E19FC">
      <w:pPr>
        <w:pStyle w:val="ListParagraph"/>
        <w:ind w:left="1080"/>
        <w:jc w:val="both"/>
        <w:rPr>
          <w:rFonts w:ascii="Courier New" w:hAnsi="Courier New" w:cs="Courier New"/>
          <w:sz w:val="24"/>
          <w:szCs w:val="24"/>
        </w:rPr>
      </w:pPr>
    </w:p>
    <w:p w14:paraId="152A2F25" w14:textId="6FFC6F18" w:rsidR="00E65E59" w:rsidRDefault="00E65E59" w:rsidP="003E19FC">
      <w:pPr>
        <w:pStyle w:val="ListParagraph"/>
        <w:ind w:left="1080"/>
        <w:jc w:val="both"/>
        <w:rPr>
          <w:rFonts w:ascii="Courier New" w:hAnsi="Courier New" w:cs="Courier New"/>
          <w:sz w:val="24"/>
          <w:szCs w:val="24"/>
        </w:rPr>
      </w:pPr>
    </w:p>
    <w:p w14:paraId="7AAE0C57" w14:textId="77777777" w:rsidR="00E65E59" w:rsidRDefault="00E65E59" w:rsidP="003E19FC">
      <w:pPr>
        <w:pStyle w:val="ListParagraph"/>
        <w:ind w:left="1080"/>
        <w:jc w:val="both"/>
        <w:rPr>
          <w:rFonts w:ascii="Courier New" w:hAnsi="Courier New" w:cs="Courier New"/>
          <w:sz w:val="24"/>
          <w:szCs w:val="24"/>
        </w:rPr>
      </w:pPr>
    </w:p>
    <w:p w14:paraId="1615EC66" w14:textId="2CA202F0" w:rsidR="00E65E59" w:rsidRDefault="00E65E59" w:rsidP="003E19FC">
      <w:pPr>
        <w:pStyle w:val="ListParagraph"/>
        <w:ind w:left="1080"/>
        <w:jc w:val="both"/>
        <w:rPr>
          <w:rFonts w:ascii="Courier New" w:hAnsi="Courier New" w:cs="Courier New"/>
          <w:sz w:val="24"/>
          <w:szCs w:val="24"/>
        </w:rPr>
      </w:pPr>
    </w:p>
    <w:p w14:paraId="3A73108D" w14:textId="39FAD04D" w:rsidR="00E65E59" w:rsidRDefault="008F481F" w:rsidP="003E19FC">
      <w:pPr>
        <w:pStyle w:val="ListParagraph"/>
        <w:ind w:left="1080"/>
        <w:jc w:val="both"/>
        <w:rPr>
          <w:rFonts w:ascii="Courier New" w:hAnsi="Courier New" w:cs="Courier New"/>
          <w:sz w:val="24"/>
          <w:szCs w:val="24"/>
        </w:rPr>
      </w:pPr>
      <w:r>
        <w:rPr>
          <w:rFonts w:ascii="Courier New" w:hAnsi="Courier New" w:cs="Courier New"/>
          <w:noProof/>
          <w:sz w:val="24"/>
          <w:szCs w:val="24"/>
        </w:rPr>
        <mc:AlternateContent>
          <mc:Choice Requires="wpi">
            <w:drawing>
              <wp:anchor distT="0" distB="0" distL="114300" distR="114300" simplePos="0" relativeHeight="251672064" behindDoc="0" locked="0" layoutInCell="1" allowOverlap="1" wp14:anchorId="12161E4E" wp14:editId="71C37528">
                <wp:simplePos x="0" y="0"/>
                <wp:positionH relativeFrom="column">
                  <wp:posOffset>2703195</wp:posOffset>
                </wp:positionH>
                <wp:positionV relativeFrom="paragraph">
                  <wp:posOffset>83185</wp:posOffset>
                </wp:positionV>
                <wp:extent cx="104140" cy="163195"/>
                <wp:effectExtent l="38100" t="38100" r="48260" b="46355"/>
                <wp:wrapNone/>
                <wp:docPr id="1163167576" name="Ink 187"/>
                <wp:cNvGraphicFramePr/>
                <a:graphic xmlns:a="http://schemas.openxmlformats.org/drawingml/2006/main">
                  <a:graphicData uri="http://schemas.microsoft.com/office/word/2010/wordprocessingInk">
                    <w14:contentPart bwMode="auto" r:id="rId39">
                      <w14:nvContentPartPr>
                        <w14:cNvContentPartPr/>
                      </w14:nvContentPartPr>
                      <w14:xfrm>
                        <a:off x="0" y="0"/>
                        <a:ext cx="104140" cy="163195"/>
                      </w14:xfrm>
                    </w14:contentPart>
                  </a:graphicData>
                </a:graphic>
              </wp:anchor>
            </w:drawing>
          </mc:Choice>
          <mc:Fallback>
            <w:pict>
              <v:shape w14:anchorId="6B626695" id="Ink 187" o:spid="_x0000_s1026" type="#_x0000_t75" style="position:absolute;margin-left:212.35pt;margin-top:6.05pt;width:9.15pt;height:13.8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&#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">
                <v:imagedata r:id="rId40" o:title=""/>
              </v:shape>
            </w:pict>
          </mc:Fallback>
        </mc:AlternateContent>
      </w:r>
    </w:p>
    <w:p w14:paraId="46921059" w14:textId="5096B60D" w:rsidR="00E65E59" w:rsidRDefault="008F481F" w:rsidP="003E19FC">
      <w:pPr>
        <w:pStyle w:val="ListParagraph"/>
        <w:ind w:left="1080"/>
        <w:jc w:val="both"/>
        <w:rPr>
          <w:rFonts w:ascii="Courier New" w:hAnsi="Courier New" w:cs="Courier New"/>
          <w:sz w:val="24"/>
          <w:szCs w:val="24"/>
        </w:rPr>
      </w:pPr>
      <w:r>
        <w:rPr>
          <w:rFonts w:ascii="Courier New" w:hAnsi="Courier New" w:cs="Courier New"/>
          <w:noProof/>
          <w:sz w:val="24"/>
          <w:szCs w:val="24"/>
        </w:rPr>
        <mc:AlternateContent>
          <mc:Choice Requires="wpi">
            <w:drawing>
              <wp:anchor distT="0" distB="0" distL="114300" distR="114300" simplePos="0" relativeHeight="251671040" behindDoc="0" locked="0" layoutInCell="1" allowOverlap="1" wp14:anchorId="5337E743" wp14:editId="38253B20">
                <wp:simplePos x="0" y="0"/>
                <wp:positionH relativeFrom="column">
                  <wp:posOffset>1279525</wp:posOffset>
                </wp:positionH>
                <wp:positionV relativeFrom="paragraph">
                  <wp:posOffset>-43180</wp:posOffset>
                </wp:positionV>
                <wp:extent cx="113400" cy="151560"/>
                <wp:effectExtent l="38100" t="38100" r="39370" b="39370"/>
                <wp:wrapNone/>
                <wp:docPr id="1846569315" name="Ink 184"/>
                <wp:cNvGraphicFramePr/>
                <a:graphic xmlns:a="http://schemas.openxmlformats.org/drawingml/2006/main">
                  <a:graphicData uri="http://schemas.microsoft.com/office/word/2010/wordprocessingInk">
                    <w14:contentPart bwMode="auto" r:id="rId41">
                      <w14:nvContentPartPr>
                        <w14:cNvContentPartPr/>
                      </w14:nvContentPartPr>
                      <w14:xfrm>
                        <a:off x="0" y="0"/>
                        <a:ext cx="113400" cy="151560"/>
                      </w14:xfrm>
                    </w14:contentPart>
                  </a:graphicData>
                </a:graphic>
              </wp:anchor>
            </w:drawing>
          </mc:Choice>
          <mc:Fallback>
            <w:pict>
              <v:shape w14:anchorId="54F3D4B8" id="Ink 184" o:spid="_x0000_s1026" type="#_x0000_t75" style="position:absolute;margin-left:100.25pt;margin-top:-3.9pt;width:9.95pt;height:12.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">
                <v:imagedata r:id="rId42" o:title=""/>
              </v:shape>
            </w:pict>
          </mc:Fallback>
        </mc:AlternateContent>
      </w:r>
    </w:p>
    <w:p w14:paraId="3D1FB38A" w14:textId="77777777" w:rsidR="00E65E59" w:rsidRDefault="00E65E59" w:rsidP="00E65E59">
      <w:pPr>
        <w:jc w:val="both"/>
        <w:rPr>
          <w:rFonts w:asciiTheme="minorBidi" w:hAnsiTheme="minorBidi"/>
          <w:sz w:val="24"/>
          <w:szCs w:val="24"/>
        </w:rPr>
      </w:pPr>
    </w:p>
    <w:p w14:paraId="2D5B54C2" w14:textId="555D0E06" w:rsidR="00E65E59" w:rsidRPr="00E65E59" w:rsidRDefault="00E65E59" w:rsidP="00E65E59">
      <w:pPr>
        <w:pStyle w:val="ListParagraph"/>
        <w:numPr>
          <w:ilvl w:val="0"/>
          <w:numId w:val="46"/>
        </w:numPr>
        <w:jc w:val="both"/>
        <w:rPr>
          <w:rFonts w:asciiTheme="minorBidi" w:hAnsiTheme="minorBidi"/>
          <w:sz w:val="24"/>
          <w:szCs w:val="24"/>
        </w:rPr>
      </w:pPr>
      <w:r w:rsidRPr="00680BC2">
        <w:rPr>
          <w:sz w:val="28"/>
          <w:szCs w:val="28"/>
        </w:rPr>
        <w:t>Com que “periodicidade” (segundos) o programa vai buscar ao mongo:</w:t>
      </w:r>
      <w:r w:rsidRPr="00E65E59">
        <w:rPr>
          <w:rFonts w:asciiTheme="minorBidi" w:hAnsiTheme="minorBidi"/>
          <w:sz w:val="24"/>
          <w:szCs w:val="24"/>
        </w:rPr>
        <w:t xml:space="preserve"> </w:t>
      </w:r>
      <w:r w:rsidRPr="00E65E59">
        <w:rPr>
          <w:rFonts w:asciiTheme="minorBidi" w:hAnsiTheme="minorBidi"/>
          <w:sz w:val="24"/>
          <w:szCs w:val="24"/>
          <w:highlight w:val="lightGray"/>
        </w:rPr>
        <w:t>__</w:t>
      </w:r>
      <w:r w:rsidR="006D6EC3">
        <w:rPr>
          <w:rFonts w:asciiTheme="minorBidi" w:hAnsiTheme="minorBidi"/>
          <w:sz w:val="24"/>
          <w:szCs w:val="24"/>
          <w:highlight w:val="lightGray"/>
        </w:rPr>
        <w:t>2</w:t>
      </w:r>
      <w:r w:rsidR="00083B6C">
        <w:rPr>
          <w:rFonts w:asciiTheme="minorBidi" w:hAnsiTheme="minorBidi"/>
          <w:sz w:val="24"/>
          <w:szCs w:val="24"/>
          <w:highlight w:val="lightGray"/>
        </w:rPr>
        <w:t>s</w:t>
      </w:r>
      <w:r w:rsidRPr="00E65E59">
        <w:rPr>
          <w:rFonts w:asciiTheme="minorBidi" w:hAnsiTheme="minorBidi"/>
          <w:sz w:val="24"/>
          <w:szCs w:val="24"/>
          <w:highlight w:val="lightGray"/>
        </w:rPr>
        <w:t>___</w:t>
      </w:r>
    </w:p>
    <w:p w14:paraId="6BD6C9B5" w14:textId="66BFD3B8" w:rsidR="0037383C" w:rsidRPr="00C67C53" w:rsidRDefault="00E65E59" w:rsidP="00C67C53">
      <w:pPr>
        <w:pStyle w:val="ListParagraph"/>
        <w:numPr>
          <w:ilvl w:val="0"/>
          <w:numId w:val="46"/>
        </w:numPr>
        <w:spacing w:before="120"/>
        <w:jc w:val="both"/>
        <w:rPr>
          <w:sz w:val="28"/>
          <w:szCs w:val="28"/>
        </w:rPr>
      </w:pPr>
      <w:r w:rsidRPr="00680BC2">
        <w:rPr>
          <w:sz w:val="28"/>
          <w:szCs w:val="28"/>
        </w:rPr>
        <w:t>Como garantem que não enviam duas vezes o mesmo documento do Mongo para o Mysql / MQTT (com base em datas ou boleano ou etc.):</w:t>
      </w:r>
    </w:p>
    <w:p w14:paraId="6C8F733A" w14:textId="6869B840" w:rsidR="005C00B4" w:rsidRPr="00E746A6" w:rsidRDefault="00E65E59" w:rsidP="00E65E59">
      <w:pPr>
        <w:pStyle w:val="ListParagraph"/>
        <w:ind w:left="1080"/>
        <w:jc w:val="both"/>
        <w:rPr>
          <w:rFonts w:ascii="Courier New" w:hAnsi="Courier New" w:cs="Courier New"/>
          <w:sz w:val="24"/>
          <w:szCs w:val="24"/>
          <w:lang w:val="pt-BR"/>
        </w:rPr>
      </w:pPr>
      <w:r w:rsidRPr="5EA82899">
        <w:rPr>
          <w:rFonts w:ascii="Courier New" w:hAnsi="Courier New" w:cs="Courier New"/>
          <w:sz w:val="24"/>
          <w:szCs w:val="24"/>
          <w:highlight w:val="lightGray"/>
          <w:lang w:val="pt-BR"/>
        </w:rPr>
        <w:t>__</w:t>
      </w:r>
      <w:r w:rsidR="0E4A0AAE" w:rsidRPr="5EA82899">
        <w:rPr>
          <w:rFonts w:ascii="Courier New" w:hAnsi="Courier New" w:cs="Courier New"/>
          <w:sz w:val="24"/>
          <w:szCs w:val="24"/>
          <w:highlight w:val="lightGray"/>
          <w:lang w:val="pt-BR"/>
        </w:rPr>
        <w:t>Guardamos o ID do documento</w:t>
      </w:r>
      <w:r w:rsidR="6CF1E86D" w:rsidRPr="5EA82899">
        <w:rPr>
          <w:rFonts w:ascii="Courier New" w:hAnsi="Courier New" w:cs="Courier New"/>
          <w:sz w:val="24"/>
          <w:szCs w:val="24"/>
          <w:highlight w:val="lightGray"/>
          <w:lang w:val="pt-BR"/>
        </w:rPr>
        <w:t xml:space="preserve"> que foi </w:t>
      </w:r>
      <w:r w:rsidR="6CF1E86D" w:rsidRPr="61A180D4">
        <w:rPr>
          <w:rFonts w:ascii="Courier New" w:hAnsi="Courier New" w:cs="Courier New"/>
          <w:sz w:val="24"/>
          <w:szCs w:val="24"/>
          <w:highlight w:val="lightGray"/>
          <w:lang w:val="pt-BR"/>
        </w:rPr>
        <w:t>enviado</w:t>
      </w:r>
      <w:r w:rsidR="0E4A0AAE" w:rsidRPr="5EA82899">
        <w:rPr>
          <w:rFonts w:ascii="Courier New" w:hAnsi="Courier New" w:cs="Courier New"/>
          <w:sz w:val="24"/>
          <w:szCs w:val="24"/>
          <w:highlight w:val="lightGray"/>
          <w:lang w:val="pt-BR"/>
        </w:rPr>
        <w:t xml:space="preserve"> num ficheiro json, e depois na próxima iteração verificamos se </w:t>
      </w:r>
      <w:r w:rsidR="18E3BD90" w:rsidRPr="5EA82899">
        <w:rPr>
          <w:rFonts w:ascii="Courier New" w:hAnsi="Courier New" w:cs="Courier New"/>
          <w:sz w:val="24"/>
          <w:szCs w:val="24"/>
          <w:highlight w:val="lightGray"/>
          <w:lang w:val="pt-BR"/>
        </w:rPr>
        <w:t>esse documento está lá presente ou não.</w:t>
      </w:r>
      <w:r w:rsidRPr="5EA82899">
        <w:rPr>
          <w:rFonts w:ascii="Courier New" w:hAnsi="Courier New" w:cs="Courier New"/>
          <w:sz w:val="24"/>
          <w:szCs w:val="24"/>
          <w:highlight w:val="lightGray"/>
          <w:lang w:val="pt-BR"/>
        </w:rPr>
        <w:t>__________________________________________________________________________________________________________________________________________________________________________________________________________</w:t>
      </w:r>
    </w:p>
    <w:p w14:paraId="4AFBFAD2" w14:textId="77777777" w:rsidR="00E65E59" w:rsidRPr="001B4E27" w:rsidRDefault="00E65E59" w:rsidP="00E65E59">
      <w:pPr>
        <w:pStyle w:val="ListParagraph"/>
        <w:ind w:left="1080"/>
        <w:jc w:val="both"/>
        <w:rPr>
          <w:rFonts w:ascii="Courier New" w:hAnsi="Courier New" w:cs="Courier New"/>
          <w:sz w:val="24"/>
          <w:szCs w:val="24"/>
        </w:rPr>
      </w:pPr>
    </w:p>
    <w:p w14:paraId="49E916E8" w14:textId="6D2E07BD" w:rsidR="00680BC2" w:rsidRPr="00E65E59" w:rsidRDefault="00680BC2" w:rsidP="3C746A94">
      <w:pPr>
        <w:pStyle w:val="ListParagraph"/>
        <w:numPr>
          <w:ilvl w:val="0"/>
          <w:numId w:val="46"/>
        </w:numPr>
        <w:jc w:val="both"/>
        <w:rPr>
          <w:rFonts w:asciiTheme="minorBidi" w:hAnsiTheme="minorBidi"/>
          <w:sz w:val="24"/>
          <w:szCs w:val="24"/>
        </w:rPr>
      </w:pPr>
      <w:r w:rsidRPr="3C746A94">
        <w:rPr>
          <w:sz w:val="28"/>
          <w:szCs w:val="28"/>
        </w:rPr>
        <w:t>Pensam usar threads do Mongo para MQTT?:</w:t>
      </w:r>
      <w:r w:rsidRPr="3C746A94">
        <w:rPr>
          <w:rFonts w:asciiTheme="minorBidi" w:hAnsiTheme="minorBidi"/>
          <w:sz w:val="24"/>
          <w:szCs w:val="24"/>
        </w:rPr>
        <w:t xml:space="preserve"> </w:t>
      </w:r>
      <w:r w:rsidRPr="726EC879">
        <w:rPr>
          <w:rFonts w:asciiTheme="minorBidi" w:hAnsiTheme="minorBidi"/>
          <w:sz w:val="24"/>
          <w:szCs w:val="24"/>
          <w:highlight w:val="lightGray"/>
        </w:rPr>
        <w:t>_</w:t>
      </w:r>
      <w:r w:rsidR="5198126C" w:rsidRPr="726EC879">
        <w:rPr>
          <w:rFonts w:asciiTheme="minorBidi" w:hAnsiTheme="minorBidi"/>
          <w:sz w:val="24"/>
          <w:szCs w:val="24"/>
          <w:highlight w:val="lightGray"/>
        </w:rPr>
        <w:t>_</w:t>
      </w:r>
      <w:r w:rsidR="4F50CA08" w:rsidRPr="72B438D1">
        <w:rPr>
          <w:rFonts w:asciiTheme="minorBidi" w:hAnsiTheme="minorBidi"/>
          <w:sz w:val="24"/>
          <w:szCs w:val="24"/>
          <w:highlight w:val="lightGray"/>
        </w:rPr>
        <w:t>Não</w:t>
      </w:r>
      <w:r w:rsidR="5198126C" w:rsidRPr="726EC879">
        <w:rPr>
          <w:rFonts w:asciiTheme="minorBidi" w:hAnsiTheme="minorBidi"/>
          <w:sz w:val="24"/>
          <w:szCs w:val="24"/>
          <w:highlight w:val="lightGray"/>
        </w:rPr>
        <w:t>_</w:t>
      </w:r>
      <w:r w:rsidRPr="726EC879">
        <w:rPr>
          <w:rFonts w:asciiTheme="minorBidi" w:hAnsiTheme="minorBidi"/>
          <w:sz w:val="24"/>
          <w:szCs w:val="24"/>
          <w:highlight w:val="lightGray"/>
        </w:rPr>
        <w:t>_</w:t>
      </w:r>
      <w:r w:rsidRPr="3C746A94">
        <w:rPr>
          <w:rFonts w:asciiTheme="minorBidi" w:hAnsiTheme="minorBidi"/>
          <w:sz w:val="24"/>
          <w:szCs w:val="24"/>
        </w:rPr>
        <w:t xml:space="preserve"> e do MQTT para Mysql </w:t>
      </w:r>
      <w:r w:rsidRPr="3D64505E">
        <w:rPr>
          <w:rFonts w:asciiTheme="minorBidi" w:hAnsiTheme="minorBidi"/>
          <w:sz w:val="24"/>
          <w:szCs w:val="24"/>
          <w:highlight w:val="lightGray"/>
        </w:rPr>
        <w:t>_</w:t>
      </w:r>
      <w:r w:rsidR="07EC80CD" w:rsidRPr="518C9611">
        <w:rPr>
          <w:rFonts w:asciiTheme="minorBidi" w:hAnsiTheme="minorBidi"/>
          <w:sz w:val="24"/>
          <w:szCs w:val="24"/>
          <w:highlight w:val="lightGray"/>
        </w:rPr>
        <w:t>Não</w:t>
      </w:r>
      <w:r w:rsidRPr="3D64505E">
        <w:rPr>
          <w:rFonts w:asciiTheme="minorBidi" w:hAnsiTheme="minorBidi"/>
          <w:sz w:val="24"/>
          <w:szCs w:val="24"/>
          <w:highlight w:val="lightGray"/>
        </w:rPr>
        <w:t>____</w:t>
      </w:r>
      <w:r w:rsidRPr="3D64505E">
        <w:rPr>
          <w:rFonts w:asciiTheme="minorBidi" w:hAnsiTheme="minorBidi"/>
          <w:sz w:val="24"/>
          <w:szCs w:val="24"/>
        </w:rPr>
        <w:t>?</w:t>
      </w:r>
    </w:p>
    <w:p w14:paraId="0E208DBD" w14:textId="0C754414" w:rsidR="00680BC2" w:rsidRPr="00680BC2" w:rsidRDefault="00680BC2" w:rsidP="00680BC2">
      <w:pPr>
        <w:pStyle w:val="ListParagraph"/>
        <w:numPr>
          <w:ilvl w:val="0"/>
          <w:numId w:val="46"/>
        </w:numPr>
        <w:spacing w:before="120"/>
        <w:jc w:val="both"/>
        <w:rPr>
          <w:sz w:val="28"/>
          <w:szCs w:val="28"/>
        </w:rPr>
      </w:pPr>
      <w:r>
        <w:rPr>
          <w:sz w:val="28"/>
          <w:szCs w:val="28"/>
        </w:rPr>
        <w:t xml:space="preserve">Quantas threads e/ou quantos maim em cada um dos passos?: </w:t>
      </w:r>
      <w:r w:rsidRPr="21B3B216">
        <w:rPr>
          <w:rFonts w:asciiTheme="minorBidi" w:hAnsiTheme="minorBidi"/>
          <w:sz w:val="24"/>
          <w:szCs w:val="24"/>
          <w:highlight w:val="lightGray"/>
        </w:rPr>
        <w:t>__</w:t>
      </w:r>
      <w:r w:rsidR="1D20DEBD" w:rsidRPr="21B3B216">
        <w:rPr>
          <w:rFonts w:asciiTheme="minorBidi" w:hAnsiTheme="minorBidi"/>
          <w:sz w:val="24"/>
          <w:szCs w:val="24"/>
          <w:highlight w:val="lightGray"/>
        </w:rPr>
        <w:t>0</w:t>
      </w:r>
      <w:r w:rsidRPr="0500A626">
        <w:rPr>
          <w:rFonts w:asciiTheme="minorBidi" w:hAnsiTheme="minorBidi"/>
          <w:sz w:val="24"/>
          <w:szCs w:val="24"/>
          <w:highlight w:val="lightGray"/>
        </w:rPr>
        <w:t>_________________________________________________________________________________________________________________</w:t>
      </w:r>
    </w:p>
    <w:p w14:paraId="6B7D72F9" w14:textId="45F9431B" w:rsidR="00680BC2" w:rsidRPr="00680BC2" w:rsidRDefault="00680BC2" w:rsidP="00680BC2">
      <w:pPr>
        <w:pStyle w:val="ListParagraph"/>
        <w:numPr>
          <w:ilvl w:val="0"/>
          <w:numId w:val="46"/>
        </w:numPr>
        <w:jc w:val="both"/>
        <w:rPr>
          <w:rFonts w:asciiTheme="minorBidi" w:hAnsiTheme="minorBidi"/>
          <w:sz w:val="24"/>
          <w:szCs w:val="24"/>
        </w:rPr>
      </w:pPr>
      <w:r>
        <w:rPr>
          <w:sz w:val="28"/>
          <w:szCs w:val="28"/>
        </w:rPr>
        <w:lastRenderedPageBreak/>
        <w:t>No transporte MQTT que QOS vão utilizar? Porquê?</w:t>
      </w:r>
      <w:r>
        <w:rPr>
          <w:rFonts w:asciiTheme="minorBidi" w:hAnsiTheme="minorBidi"/>
          <w:sz w:val="24"/>
          <w:szCs w:val="24"/>
        </w:rPr>
        <w:t xml:space="preserve"> </w:t>
      </w:r>
      <w:r w:rsidR="7568226E" w:rsidRPr="753E0D11">
        <w:rPr>
          <w:rFonts w:asciiTheme="minorBidi" w:hAnsiTheme="minorBidi"/>
          <w:sz w:val="24"/>
          <w:szCs w:val="24"/>
          <w:highlight w:val="lightGray"/>
        </w:rPr>
        <w:t xml:space="preserve">Pretendemos utilizar o qos 2 porque este envia uma única vez a mensagem (neste caso, </w:t>
      </w:r>
      <w:r w:rsidR="4599CE0D" w:rsidRPr="33AA2B5D">
        <w:rPr>
          <w:rFonts w:asciiTheme="minorBidi" w:hAnsiTheme="minorBidi"/>
          <w:sz w:val="24"/>
          <w:szCs w:val="24"/>
          <w:highlight w:val="lightGray"/>
        </w:rPr>
        <w:t xml:space="preserve">o </w:t>
      </w:r>
      <w:r w:rsidR="7568226E" w:rsidRPr="753E0D11">
        <w:rPr>
          <w:rFonts w:asciiTheme="minorBidi" w:hAnsiTheme="minorBidi"/>
          <w:sz w:val="24"/>
          <w:szCs w:val="24"/>
          <w:highlight w:val="lightGray"/>
        </w:rPr>
        <w:t xml:space="preserve">documento) </w:t>
      </w:r>
      <w:r w:rsidR="7568226E" w:rsidRPr="4AAA63A9">
        <w:rPr>
          <w:rFonts w:asciiTheme="minorBidi" w:hAnsiTheme="minorBidi"/>
          <w:sz w:val="24"/>
          <w:szCs w:val="24"/>
          <w:highlight w:val="lightGray"/>
        </w:rPr>
        <w:t xml:space="preserve">de </w:t>
      </w:r>
      <w:r w:rsidR="7568226E" w:rsidRPr="53149AE4">
        <w:rPr>
          <w:rFonts w:asciiTheme="minorBidi" w:hAnsiTheme="minorBidi"/>
          <w:sz w:val="24"/>
          <w:szCs w:val="24"/>
          <w:highlight w:val="lightGray"/>
        </w:rPr>
        <w:t xml:space="preserve">modo a não precisar de fazer verificação </w:t>
      </w:r>
      <w:r w:rsidR="31A68C87" w:rsidRPr="3E7A3C1B">
        <w:rPr>
          <w:rFonts w:asciiTheme="minorBidi" w:hAnsiTheme="minorBidi"/>
          <w:sz w:val="24"/>
          <w:szCs w:val="24"/>
          <w:highlight w:val="lightGray"/>
        </w:rPr>
        <w:t>de “</w:t>
      </w:r>
      <w:r w:rsidR="31A68C87" w:rsidRPr="4F97A733">
        <w:rPr>
          <w:rFonts w:asciiTheme="minorBidi" w:hAnsiTheme="minorBidi"/>
          <w:sz w:val="24"/>
          <w:szCs w:val="24"/>
          <w:highlight w:val="lightGray"/>
        </w:rPr>
        <w:t xml:space="preserve">duplicados” </w:t>
      </w:r>
      <w:r w:rsidR="7568226E" w:rsidRPr="53149AE4">
        <w:rPr>
          <w:rFonts w:asciiTheme="minorBidi" w:hAnsiTheme="minorBidi"/>
          <w:sz w:val="24"/>
          <w:szCs w:val="24"/>
          <w:highlight w:val="lightGray"/>
        </w:rPr>
        <w:t xml:space="preserve">na inserção </w:t>
      </w:r>
      <w:r w:rsidR="3C34E506" w:rsidRPr="000B2152">
        <w:rPr>
          <w:rFonts w:asciiTheme="minorBidi" w:hAnsiTheme="minorBidi"/>
          <w:sz w:val="24"/>
          <w:szCs w:val="24"/>
          <w:highlight w:val="lightGray"/>
        </w:rPr>
        <w:t>d</w:t>
      </w:r>
      <w:r w:rsidR="68AF263F" w:rsidRPr="000B2152">
        <w:rPr>
          <w:rFonts w:asciiTheme="minorBidi" w:hAnsiTheme="minorBidi"/>
          <w:sz w:val="24"/>
          <w:szCs w:val="24"/>
          <w:highlight w:val="lightGray"/>
        </w:rPr>
        <w:t>os</w:t>
      </w:r>
      <w:r w:rsidR="68AF263F" w:rsidRPr="3E7A3C1B">
        <w:rPr>
          <w:rFonts w:asciiTheme="minorBidi" w:hAnsiTheme="minorBidi"/>
          <w:sz w:val="24"/>
          <w:szCs w:val="24"/>
          <w:highlight w:val="lightGray"/>
        </w:rPr>
        <w:t xml:space="preserve"> dados no MySql</w:t>
      </w:r>
      <w:r w:rsidR="16F1159D" w:rsidRPr="744306CA">
        <w:rPr>
          <w:rFonts w:asciiTheme="minorBidi" w:hAnsiTheme="minorBidi"/>
          <w:sz w:val="24"/>
          <w:szCs w:val="24"/>
          <w:highlight w:val="lightGray"/>
        </w:rPr>
        <w:t xml:space="preserve">, pois este não iria receber o </w:t>
      </w:r>
      <w:r w:rsidR="16F1159D" w:rsidRPr="3A11FE9E">
        <w:rPr>
          <w:rFonts w:asciiTheme="minorBidi" w:hAnsiTheme="minorBidi"/>
          <w:sz w:val="24"/>
          <w:szCs w:val="24"/>
          <w:highlight w:val="lightGray"/>
        </w:rPr>
        <w:t xml:space="preserve">documento mais que uma vez </w:t>
      </w:r>
      <w:r w:rsidR="16F1159D" w:rsidRPr="667DBB31">
        <w:rPr>
          <w:rFonts w:asciiTheme="minorBidi" w:hAnsiTheme="minorBidi"/>
          <w:sz w:val="24"/>
          <w:szCs w:val="24"/>
          <w:highlight w:val="lightGray"/>
        </w:rPr>
        <w:t xml:space="preserve">(qos 1) e não utilizamos o qos 0 porque </w:t>
      </w:r>
      <w:r w:rsidR="16F1159D" w:rsidRPr="5E3084C4">
        <w:rPr>
          <w:rFonts w:asciiTheme="minorBidi" w:hAnsiTheme="minorBidi"/>
          <w:sz w:val="24"/>
          <w:szCs w:val="24"/>
          <w:highlight w:val="lightGray"/>
        </w:rPr>
        <w:t xml:space="preserve">este não garante o sucesso </w:t>
      </w:r>
      <w:r w:rsidR="16F1159D" w:rsidRPr="1F700DE7">
        <w:rPr>
          <w:rFonts w:asciiTheme="minorBidi" w:hAnsiTheme="minorBidi"/>
          <w:sz w:val="24"/>
          <w:szCs w:val="24"/>
          <w:highlight w:val="lightGray"/>
        </w:rPr>
        <w:t>n</w:t>
      </w:r>
      <w:r w:rsidR="7AF93FED" w:rsidRPr="1F700DE7">
        <w:rPr>
          <w:rFonts w:asciiTheme="minorBidi" w:hAnsiTheme="minorBidi"/>
          <w:sz w:val="24"/>
          <w:szCs w:val="24"/>
          <w:highlight w:val="lightGray"/>
        </w:rPr>
        <w:t>a receção</w:t>
      </w:r>
      <w:r w:rsidR="16F1159D" w:rsidRPr="5E3084C4">
        <w:rPr>
          <w:rFonts w:asciiTheme="minorBidi" w:hAnsiTheme="minorBidi"/>
          <w:sz w:val="24"/>
          <w:szCs w:val="24"/>
          <w:highlight w:val="lightGray"/>
        </w:rPr>
        <w:t xml:space="preserve"> da </w:t>
      </w:r>
      <w:r w:rsidR="16F1159D" w:rsidRPr="0462401D">
        <w:rPr>
          <w:rFonts w:asciiTheme="minorBidi" w:hAnsiTheme="minorBidi"/>
          <w:sz w:val="24"/>
          <w:szCs w:val="24"/>
          <w:highlight w:val="lightGray"/>
        </w:rPr>
        <w:t xml:space="preserve">mensagem o que significa </w:t>
      </w:r>
      <w:r w:rsidR="16F1159D" w:rsidRPr="1DD61B57">
        <w:rPr>
          <w:rFonts w:asciiTheme="minorBidi" w:hAnsiTheme="minorBidi"/>
          <w:sz w:val="24"/>
          <w:szCs w:val="24"/>
          <w:highlight w:val="lightGray"/>
        </w:rPr>
        <w:t>pode haver documentos</w:t>
      </w:r>
      <w:r w:rsidR="16F1159D" w:rsidRPr="0462401D">
        <w:rPr>
          <w:rFonts w:asciiTheme="minorBidi" w:hAnsiTheme="minorBidi"/>
          <w:sz w:val="24"/>
          <w:szCs w:val="24"/>
          <w:highlight w:val="lightGray"/>
        </w:rPr>
        <w:t xml:space="preserve"> </w:t>
      </w:r>
      <w:r w:rsidR="16F1159D" w:rsidRPr="4CA8E4B4">
        <w:rPr>
          <w:rFonts w:asciiTheme="minorBidi" w:hAnsiTheme="minorBidi"/>
          <w:sz w:val="24"/>
          <w:szCs w:val="24"/>
          <w:highlight w:val="lightGray"/>
        </w:rPr>
        <w:t xml:space="preserve">a não </w:t>
      </w:r>
      <w:r w:rsidR="16F1159D" w:rsidRPr="1F36DC51">
        <w:rPr>
          <w:rFonts w:asciiTheme="minorBidi" w:hAnsiTheme="minorBidi"/>
          <w:sz w:val="24"/>
          <w:szCs w:val="24"/>
          <w:highlight w:val="lightGray"/>
        </w:rPr>
        <w:t xml:space="preserve">serem </w:t>
      </w:r>
      <w:r w:rsidR="7A2FDED8" w:rsidRPr="2A42CDCB">
        <w:rPr>
          <w:rFonts w:asciiTheme="minorBidi" w:hAnsiTheme="minorBidi"/>
          <w:sz w:val="24"/>
          <w:szCs w:val="24"/>
          <w:highlight w:val="lightGray"/>
        </w:rPr>
        <w:t xml:space="preserve">recebidos </w:t>
      </w:r>
      <w:r w:rsidR="2166F0C7" w:rsidRPr="6D39AA60">
        <w:rPr>
          <w:rFonts w:asciiTheme="minorBidi" w:hAnsiTheme="minorBidi"/>
          <w:sz w:val="24"/>
          <w:szCs w:val="24"/>
          <w:highlight w:val="lightGray"/>
        </w:rPr>
        <w:t>que achamos que irá</w:t>
      </w:r>
      <w:r w:rsidR="7A2FDED8" w:rsidRPr="6D39AA60">
        <w:rPr>
          <w:rFonts w:asciiTheme="minorBidi" w:hAnsiTheme="minorBidi"/>
          <w:sz w:val="24"/>
          <w:szCs w:val="24"/>
          <w:highlight w:val="lightGray"/>
        </w:rPr>
        <w:t xml:space="preserve"> </w:t>
      </w:r>
      <w:r w:rsidR="2166F0C7" w:rsidRPr="69803E21">
        <w:rPr>
          <w:rFonts w:asciiTheme="minorBidi" w:hAnsiTheme="minorBidi"/>
          <w:sz w:val="24"/>
          <w:szCs w:val="24"/>
          <w:highlight w:val="lightGray"/>
        </w:rPr>
        <w:t xml:space="preserve">influenciar na parte do </w:t>
      </w:r>
      <w:r w:rsidR="2166F0C7" w:rsidRPr="6C723060">
        <w:rPr>
          <w:rFonts w:asciiTheme="minorBidi" w:hAnsiTheme="minorBidi"/>
          <w:sz w:val="24"/>
          <w:szCs w:val="24"/>
          <w:highlight w:val="lightGray"/>
        </w:rPr>
        <w:t>algoritmo que vai “jogar” o jogo</w:t>
      </w:r>
      <w:r w:rsidR="2166F0C7" w:rsidRPr="28225C4A">
        <w:rPr>
          <w:rFonts w:asciiTheme="minorBidi" w:hAnsiTheme="minorBidi"/>
          <w:sz w:val="24"/>
          <w:szCs w:val="24"/>
          <w:highlight w:val="lightGray"/>
        </w:rPr>
        <w:t>.</w:t>
      </w:r>
      <w:r w:rsidRPr="28225C4A">
        <w:rPr>
          <w:rFonts w:asciiTheme="minorBidi" w:hAnsiTheme="minorBidi"/>
          <w:sz w:val="24"/>
          <w:szCs w:val="24"/>
          <w:highlight w:val="lightGray"/>
        </w:rPr>
        <w:t>___________________________________________________________________________________________________________________</w:t>
      </w:r>
    </w:p>
    <w:p w14:paraId="56D0D35B" w14:textId="011323E4" w:rsidR="00680BC2" w:rsidRPr="00E65E59" w:rsidRDefault="00680BC2" w:rsidP="00680BC2">
      <w:pPr>
        <w:pStyle w:val="ListParagraph"/>
        <w:numPr>
          <w:ilvl w:val="0"/>
          <w:numId w:val="46"/>
        </w:numPr>
        <w:jc w:val="both"/>
        <w:rPr>
          <w:rFonts w:asciiTheme="minorBidi" w:hAnsiTheme="minorBidi"/>
          <w:sz w:val="24"/>
          <w:szCs w:val="24"/>
        </w:rPr>
      </w:pPr>
      <w:r>
        <w:rPr>
          <w:rFonts w:asciiTheme="minorBidi" w:hAnsiTheme="minorBidi"/>
          <w:sz w:val="24"/>
          <w:szCs w:val="24"/>
        </w:rPr>
        <w:br w:type="page"/>
      </w:r>
    </w:p>
    <w:p w14:paraId="2A082913" w14:textId="24492865" w:rsidR="00680BC2" w:rsidRDefault="00680BC2">
      <w:pPr>
        <w:rPr>
          <w:rFonts w:asciiTheme="minorBidi" w:hAnsiTheme="minorBidi"/>
          <w:sz w:val="24"/>
          <w:szCs w:val="24"/>
        </w:rPr>
      </w:pPr>
    </w:p>
    <w:p w14:paraId="5C3ED89E" w14:textId="634439E1" w:rsidR="00A3629C" w:rsidRDefault="00A3629C" w:rsidP="00E61B63">
      <w:pPr>
        <w:pStyle w:val="ListParagraph"/>
        <w:ind w:left="0"/>
        <w:rPr>
          <w:rFonts w:asciiTheme="minorBidi" w:hAnsiTheme="minorBidi"/>
          <w:sz w:val="24"/>
          <w:szCs w:val="24"/>
        </w:rPr>
      </w:pPr>
      <w:r>
        <w:rPr>
          <w:noProof/>
        </w:rPr>
        <mc:AlternateContent>
          <mc:Choice Requires="wps">
            <w:drawing>
              <wp:anchor distT="0" distB="0" distL="114300" distR="114300" simplePos="0" relativeHeight="251649536" behindDoc="0" locked="0" layoutInCell="1" allowOverlap="1" wp14:anchorId="3E13FF18" wp14:editId="6E6EFEA9">
                <wp:simplePos x="0" y="0"/>
                <wp:positionH relativeFrom="column">
                  <wp:posOffset>285603</wp:posOffset>
                </wp:positionH>
                <wp:positionV relativeFrom="paragraph">
                  <wp:posOffset>55831</wp:posOffset>
                </wp:positionV>
                <wp:extent cx="4525010" cy="662354"/>
                <wp:effectExtent l="0" t="0" r="27940" b="23495"/>
                <wp:wrapNone/>
                <wp:docPr id="2001119976" name="Rectangle: Folded Corner 85"/>
                <wp:cNvGraphicFramePr/>
                <a:graphic xmlns:a="http://schemas.openxmlformats.org/drawingml/2006/main">
                  <a:graphicData uri="http://schemas.microsoft.com/office/word/2010/wordprocessingShape">
                    <wps:wsp>
                      <wps:cNvSpPr/>
                      <wps:spPr>
                        <a:xfrm>
                          <a:off x="0" y="0"/>
                          <a:ext cx="4525010" cy="662354"/>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CF4C62" w14:textId="52A9D8B8" w:rsidR="00A3629C" w:rsidRPr="00F9533C" w:rsidRDefault="00A3629C" w:rsidP="00F9533C">
                            <w:pPr>
                              <w:rPr>
                                <w:rFonts w:asciiTheme="majorHAnsi" w:hAnsiTheme="majorHAnsi"/>
                                <w:color w:val="000000" w:themeColor="text1"/>
                                <w:sz w:val="20"/>
                                <w:szCs w:val="20"/>
                              </w:rPr>
                            </w:pPr>
                            <w:r w:rsidRPr="00F9533C">
                              <w:rPr>
                                <w:rFonts w:asciiTheme="majorHAnsi" w:hAnsiTheme="majorHAnsi"/>
                                <w:color w:val="000000" w:themeColor="text1"/>
                                <w:sz w:val="20"/>
                                <w:szCs w:val="20"/>
                              </w:rPr>
                              <w:t xml:space="preserve">Aqui podem  desenvolver  informação que considerem relevante relativo ao processo de migração, aspectos que não esteja refletido nas secções seguintes. </w:t>
                            </w:r>
                          </w:p>
                          <w:p w14:paraId="6CB22477" w14:textId="77777777" w:rsidR="00A3629C" w:rsidRPr="00FA5122" w:rsidRDefault="00A3629C" w:rsidP="00A3629C">
                            <w:pPr>
                              <w:jc w:val="center"/>
                              <w:rPr>
                                <w:color w:val="000000" w:themeColor="text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3FF18" id="_x0000_s1077" type="#_x0000_t65" style="position:absolute;margin-left:22.5pt;margin-top:4.4pt;width:356.3pt;height:52.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" adj="18000" fillcolor="#b8cce4 [1300]" strokecolor="#b8cce4 [1300]" strokeweight="2pt">
                <v:textbox inset=",0,,0">
                  <w:txbxContent>
                    <w:p w14:paraId="35CF4C62" w14:textId="52A9D8B8" w:rsidR="00A3629C" w:rsidRPr="00F9533C" w:rsidRDefault="00A3629C" w:rsidP="00F9533C">
                      <w:pPr>
                        <w:rPr>
                          <w:rFonts w:asciiTheme="majorHAnsi" w:hAnsiTheme="majorHAnsi"/>
                          <w:color w:val="000000" w:themeColor="text1"/>
                          <w:sz w:val="20"/>
                          <w:szCs w:val="20"/>
                        </w:rPr>
                      </w:pPr>
                      <w:r w:rsidRPr="00F9533C">
                        <w:rPr>
                          <w:rFonts w:asciiTheme="majorHAnsi" w:hAnsiTheme="majorHAnsi"/>
                          <w:color w:val="000000" w:themeColor="text1"/>
                          <w:sz w:val="20"/>
                          <w:szCs w:val="20"/>
                        </w:rPr>
                        <w:t xml:space="preserve">Aqui podem  desenvolver  informação que considerem relevante relativo ao processo de migração, aspectos que não esteja refletido nas secções seguintes. </w:t>
                      </w:r>
                    </w:p>
                    <w:p w14:paraId="6CB22477" w14:textId="77777777" w:rsidR="00A3629C" w:rsidRPr="00FA5122" w:rsidRDefault="00A3629C" w:rsidP="00A3629C">
                      <w:pPr>
                        <w:jc w:val="center"/>
                        <w:rPr>
                          <w:color w:val="000000" w:themeColor="text1"/>
                        </w:rPr>
                      </w:pPr>
                    </w:p>
                  </w:txbxContent>
                </v:textbox>
              </v:shape>
            </w:pict>
          </mc:Fallback>
        </mc:AlternateContent>
      </w:r>
    </w:p>
    <w:p w14:paraId="62310AEB" w14:textId="77777777" w:rsidR="00A3629C" w:rsidRDefault="00A3629C" w:rsidP="00E61B63">
      <w:pPr>
        <w:pStyle w:val="ListParagraph"/>
        <w:ind w:left="0"/>
        <w:rPr>
          <w:rFonts w:asciiTheme="minorBidi" w:hAnsiTheme="minorBidi"/>
          <w:sz w:val="24"/>
          <w:szCs w:val="24"/>
        </w:rPr>
      </w:pPr>
    </w:p>
    <w:p w14:paraId="65DEF7A4" w14:textId="1E2A9935" w:rsidR="00A3629C" w:rsidRDefault="00A3629C" w:rsidP="00E61B63">
      <w:pPr>
        <w:pStyle w:val="ListParagraph"/>
        <w:ind w:left="0"/>
        <w:rPr>
          <w:rFonts w:asciiTheme="minorBidi" w:hAnsiTheme="minorBidi"/>
          <w:sz w:val="24"/>
          <w:szCs w:val="24"/>
        </w:rPr>
      </w:pPr>
    </w:p>
    <w:p w14:paraId="705EAA35" w14:textId="77777777" w:rsidR="00A3629C" w:rsidRDefault="00A3629C" w:rsidP="00E61B63">
      <w:pPr>
        <w:pStyle w:val="ListParagraph"/>
        <w:ind w:left="0"/>
        <w:rPr>
          <w:rFonts w:asciiTheme="minorBidi" w:hAnsiTheme="minorBidi"/>
          <w:sz w:val="24"/>
          <w:szCs w:val="24"/>
        </w:rPr>
      </w:pPr>
    </w:p>
    <w:p w14:paraId="3CFFDF51" w14:textId="0452ADA2" w:rsidR="001D0AC2" w:rsidRDefault="000F2626"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r>
        <w:rPr>
          <w:rFonts w:ascii="Courier New" w:hAnsi="Courier New" w:cs="Courier New"/>
          <w:i/>
          <w:iCs/>
          <w:sz w:val="28"/>
          <w:szCs w:val="28"/>
        </w:rPr>
        <w:t>No transporte para do Mongo para o MQTT, envia-se os documentos em batches, ou seja, conjuntos de documentos</w:t>
      </w:r>
      <w:r w:rsidR="008E52A2">
        <w:rPr>
          <w:rFonts w:ascii="Courier New" w:hAnsi="Courier New" w:cs="Courier New"/>
          <w:i/>
          <w:iCs/>
          <w:sz w:val="28"/>
          <w:szCs w:val="28"/>
        </w:rPr>
        <w:t xml:space="preserve"> existentes no</w:t>
      </w:r>
      <w:r w:rsidR="17AAE101" w:rsidRPr="22F52F87">
        <w:rPr>
          <w:rFonts w:ascii="Courier New" w:hAnsi="Courier New" w:cs="Courier New"/>
          <w:i/>
          <w:iCs/>
          <w:sz w:val="28"/>
          <w:szCs w:val="28"/>
        </w:rPr>
        <w:t xml:space="preserve"> intervalo</w:t>
      </w:r>
      <w:r w:rsidR="008E52A2">
        <w:rPr>
          <w:rFonts w:ascii="Courier New" w:hAnsi="Courier New" w:cs="Courier New"/>
          <w:i/>
          <w:iCs/>
          <w:sz w:val="28"/>
          <w:szCs w:val="28"/>
        </w:rPr>
        <w:t xml:space="preserve"> </w:t>
      </w:r>
      <w:r w:rsidR="17AAE101" w:rsidRPr="22F52F87">
        <w:rPr>
          <w:rFonts w:ascii="Courier New" w:hAnsi="Courier New" w:cs="Courier New"/>
          <w:i/>
          <w:iCs/>
          <w:sz w:val="28"/>
          <w:szCs w:val="28"/>
        </w:rPr>
        <w:t>de 2 segundos</w:t>
      </w:r>
      <w:r w:rsidR="00D23F28">
        <w:rPr>
          <w:rFonts w:ascii="Courier New" w:hAnsi="Courier New" w:cs="Courier New"/>
          <w:i/>
          <w:iCs/>
          <w:sz w:val="28"/>
          <w:szCs w:val="28"/>
        </w:rPr>
        <w:t>, ou seja, a cada 2 segundos</w:t>
      </w:r>
      <w:r w:rsidR="001D0AC2">
        <w:rPr>
          <w:rFonts w:ascii="Courier New" w:hAnsi="Courier New" w:cs="Courier New"/>
          <w:i/>
          <w:iCs/>
          <w:sz w:val="28"/>
          <w:szCs w:val="28"/>
        </w:rPr>
        <w:t xml:space="preserve"> o programa deve ver que documentos é que existem no Mongo e enviar</w:t>
      </w:r>
      <w:r w:rsidR="17AAE101" w:rsidRPr="22F52F87">
        <w:rPr>
          <w:rFonts w:ascii="Courier New" w:hAnsi="Courier New" w:cs="Courier New"/>
          <w:i/>
          <w:iCs/>
          <w:sz w:val="28"/>
          <w:szCs w:val="28"/>
        </w:rPr>
        <w:t>.</w:t>
      </w:r>
      <w:r w:rsidR="17AAE101" w:rsidRPr="3D1C8F0C">
        <w:rPr>
          <w:rFonts w:ascii="Courier New" w:hAnsi="Courier New" w:cs="Courier New"/>
          <w:i/>
          <w:iCs/>
          <w:sz w:val="28"/>
          <w:szCs w:val="28"/>
        </w:rPr>
        <w:t xml:space="preserve"> </w:t>
      </w:r>
      <w:r w:rsidR="001D0AC2">
        <w:rPr>
          <w:rFonts w:ascii="Courier New" w:hAnsi="Courier New" w:cs="Courier New"/>
          <w:i/>
          <w:iCs/>
          <w:sz w:val="28"/>
          <w:szCs w:val="28"/>
        </w:rPr>
        <w:t xml:space="preserve">Deve ser também implementado um mecanismo de modo a garantir que não se envia o mesmo documento para o recetor, </w:t>
      </w:r>
      <w:r w:rsidR="00E7207E">
        <w:rPr>
          <w:rFonts w:ascii="Courier New" w:hAnsi="Courier New" w:cs="Courier New"/>
          <w:i/>
          <w:iCs/>
          <w:sz w:val="28"/>
          <w:szCs w:val="28"/>
        </w:rPr>
        <w:t xml:space="preserve">que irá ser baseado em colocar os id’s dos documentos que já foram enviados num txt e então </w:t>
      </w:r>
      <w:r w:rsidR="00731673">
        <w:rPr>
          <w:rFonts w:ascii="Courier New" w:hAnsi="Courier New" w:cs="Courier New"/>
          <w:i/>
          <w:iCs/>
          <w:sz w:val="28"/>
          <w:szCs w:val="28"/>
        </w:rPr>
        <w:t>verificar a cada iteração se o documento já fora enviado.</w:t>
      </w:r>
      <w:r w:rsidR="00731673">
        <w:tab/>
      </w:r>
    </w:p>
    <w:p w14:paraId="79BB5DFE" w14:textId="63A9FD44" w:rsidR="00E61B63" w:rsidRPr="001B4E27" w:rsidRDefault="17AAE101" w:rsidP="001D0AC2">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sz w:val="28"/>
          <w:szCs w:val="28"/>
        </w:rPr>
      </w:pPr>
      <w:r w:rsidRPr="66796BDB">
        <w:rPr>
          <w:rFonts w:ascii="Courier New" w:hAnsi="Courier New" w:cs="Courier New"/>
          <w:i/>
          <w:iCs/>
          <w:sz w:val="28"/>
          <w:szCs w:val="28"/>
        </w:rPr>
        <w:t xml:space="preserve">Isto foi uma alternativa que optámos ao </w:t>
      </w:r>
      <w:r w:rsidRPr="1B10262B">
        <w:rPr>
          <w:rFonts w:ascii="Courier New" w:hAnsi="Courier New" w:cs="Courier New"/>
          <w:i/>
          <w:iCs/>
          <w:sz w:val="28"/>
          <w:szCs w:val="28"/>
        </w:rPr>
        <w:t xml:space="preserve">envio de 1 </w:t>
      </w:r>
      <w:r w:rsidR="00E73C4E">
        <w:rPr>
          <w:rFonts w:ascii="Courier New" w:hAnsi="Courier New" w:cs="Courier New"/>
          <w:i/>
          <w:iCs/>
          <w:sz w:val="28"/>
          <w:szCs w:val="28"/>
        </w:rPr>
        <w:t>documento</w:t>
      </w:r>
      <w:r w:rsidRPr="17F6C53D">
        <w:rPr>
          <w:rFonts w:ascii="Courier New" w:hAnsi="Courier New" w:cs="Courier New"/>
          <w:i/>
          <w:iCs/>
          <w:sz w:val="28"/>
          <w:szCs w:val="28"/>
        </w:rPr>
        <w:t xml:space="preserve"> de cada </w:t>
      </w:r>
      <w:r w:rsidRPr="1252DA2D">
        <w:rPr>
          <w:rFonts w:ascii="Courier New" w:hAnsi="Courier New" w:cs="Courier New"/>
          <w:i/>
          <w:iCs/>
          <w:sz w:val="28"/>
          <w:szCs w:val="28"/>
        </w:rPr>
        <w:t>vez, e assim des</w:t>
      </w:r>
      <w:r w:rsidR="6812039E" w:rsidRPr="1252DA2D">
        <w:rPr>
          <w:rFonts w:ascii="Courier New" w:hAnsi="Courier New" w:cs="Courier New"/>
          <w:i/>
          <w:iCs/>
          <w:sz w:val="28"/>
          <w:szCs w:val="28"/>
        </w:rPr>
        <w:t xml:space="preserve">ta maneira conseguimos enviar </w:t>
      </w:r>
      <w:r w:rsidR="6812039E" w:rsidRPr="100A2911">
        <w:rPr>
          <w:rFonts w:ascii="Courier New" w:hAnsi="Courier New" w:cs="Courier New"/>
          <w:i/>
          <w:iCs/>
          <w:sz w:val="28"/>
          <w:szCs w:val="28"/>
        </w:rPr>
        <w:t xml:space="preserve">informação dos movimentos e do </w:t>
      </w:r>
      <w:r w:rsidR="6812039E" w:rsidRPr="498E31E9">
        <w:rPr>
          <w:rFonts w:ascii="Courier New" w:hAnsi="Courier New" w:cs="Courier New"/>
          <w:i/>
          <w:iCs/>
          <w:sz w:val="28"/>
          <w:szCs w:val="28"/>
        </w:rPr>
        <w:t xml:space="preserve">ruído em conjunto, em vez de primeiro os movimentos todos e depois </w:t>
      </w:r>
      <w:r w:rsidR="6812039E" w:rsidRPr="377D7011">
        <w:rPr>
          <w:rFonts w:ascii="Courier New" w:hAnsi="Courier New" w:cs="Courier New"/>
          <w:i/>
          <w:iCs/>
          <w:sz w:val="28"/>
          <w:szCs w:val="28"/>
        </w:rPr>
        <w:t>os ruídos</w:t>
      </w:r>
      <w:r w:rsidR="00163AB5">
        <w:rPr>
          <w:rFonts w:ascii="Courier New" w:hAnsi="Courier New" w:cs="Courier New"/>
          <w:i/>
          <w:iCs/>
          <w:sz w:val="28"/>
          <w:szCs w:val="28"/>
        </w:rPr>
        <w:t xml:space="preserve">. Como </w:t>
      </w:r>
      <w:r w:rsidR="0086259D">
        <w:rPr>
          <w:rFonts w:ascii="Courier New" w:hAnsi="Courier New" w:cs="Courier New"/>
          <w:i/>
          <w:iCs/>
          <w:sz w:val="28"/>
          <w:szCs w:val="28"/>
        </w:rPr>
        <w:t xml:space="preserve">foi optado a escolha de utilizar </w:t>
      </w:r>
      <w:r w:rsidR="00A4241A">
        <w:rPr>
          <w:rFonts w:ascii="Courier New" w:hAnsi="Courier New" w:cs="Courier New"/>
          <w:i/>
          <w:iCs/>
          <w:sz w:val="28"/>
          <w:szCs w:val="28"/>
        </w:rPr>
        <w:t>QOS 2, se envi</w:t>
      </w:r>
      <w:r w:rsidR="00A4241A" w:rsidRPr="001B4E27">
        <w:rPr>
          <w:rFonts w:ascii="Courier New" w:hAnsi="Courier New" w:cs="Courier New"/>
          <w:i/>
          <w:sz w:val="28"/>
          <w:szCs w:val="28"/>
        </w:rPr>
        <w:t>ássemos</w:t>
      </w:r>
      <w:r w:rsidR="00A4241A">
        <w:rPr>
          <w:rFonts w:ascii="Courier New" w:hAnsi="Courier New" w:cs="Courier New"/>
          <w:i/>
          <w:iCs/>
          <w:sz w:val="28"/>
          <w:szCs w:val="28"/>
        </w:rPr>
        <w:t xml:space="preserve"> </w:t>
      </w:r>
      <w:r w:rsidR="00CC2B34">
        <w:rPr>
          <w:rFonts w:ascii="Courier New" w:hAnsi="Courier New" w:cs="Courier New"/>
          <w:i/>
          <w:iCs/>
          <w:sz w:val="28"/>
          <w:szCs w:val="28"/>
        </w:rPr>
        <w:t>uma m</w:t>
      </w:r>
      <w:r w:rsidR="0090500E">
        <w:rPr>
          <w:rFonts w:ascii="Courier New" w:hAnsi="Courier New" w:cs="Courier New"/>
          <w:i/>
          <w:iCs/>
          <w:sz w:val="28"/>
          <w:szCs w:val="28"/>
        </w:rPr>
        <w:t>ensagem de cada vez, o “tempo” gasto em handshake do QOS 2</w:t>
      </w:r>
      <w:r w:rsidR="00480106">
        <w:rPr>
          <w:rFonts w:ascii="Courier New" w:hAnsi="Courier New" w:cs="Courier New"/>
          <w:i/>
          <w:iCs/>
          <w:sz w:val="28"/>
          <w:szCs w:val="28"/>
        </w:rPr>
        <w:t xml:space="preserve"> seria</w:t>
      </w:r>
      <w:r w:rsidR="0090500E">
        <w:rPr>
          <w:rFonts w:ascii="Courier New" w:hAnsi="Courier New" w:cs="Courier New"/>
          <w:i/>
          <w:iCs/>
          <w:sz w:val="28"/>
          <w:szCs w:val="28"/>
        </w:rPr>
        <w:t xml:space="preserve"> </w:t>
      </w:r>
      <w:r w:rsidR="001D0AC2">
        <w:rPr>
          <w:rFonts w:ascii="Courier New" w:hAnsi="Courier New" w:cs="Courier New"/>
          <w:i/>
          <w:iCs/>
          <w:sz w:val="28"/>
          <w:szCs w:val="28"/>
        </w:rPr>
        <w:t xml:space="preserve">maior do que se mandássemos em batches. </w:t>
      </w:r>
    </w:p>
    <w:p w14:paraId="48635C1B"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44B7FBB0"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57B1F6D4"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61406E74"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72B62517"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06DA3102"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65D79834"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0EF9DB85"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69FBC21C" w14:textId="77777777" w:rsid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1AD9B894" w14:textId="77777777" w:rsidR="003D44CB" w:rsidRDefault="003D44CB"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3D4A98B2" w14:textId="77777777" w:rsidR="003D44CB" w:rsidRPr="00A3629C" w:rsidRDefault="003D44CB"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4BEEA71F" w14:textId="77777777" w:rsidR="00A3629C" w:rsidRPr="00A3629C"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73C963E8" w14:textId="77777777" w:rsidR="00A3629C" w:rsidRPr="00E61B63" w:rsidRDefault="00A3629C" w:rsidP="00A3629C">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4"/>
          <w:szCs w:val="24"/>
        </w:rPr>
      </w:pPr>
    </w:p>
    <w:p w14:paraId="4CF91FDF" w14:textId="77777777" w:rsidR="00E61B63" w:rsidRDefault="00E61B63" w:rsidP="00A3629C">
      <w:pPr>
        <w:pBdr>
          <w:top w:val="single" w:sz="4" w:space="1" w:color="auto"/>
          <w:left w:val="single" w:sz="4" w:space="4" w:color="auto"/>
          <w:bottom w:val="single" w:sz="4" w:space="1" w:color="auto"/>
          <w:right w:val="single" w:sz="4" w:space="0" w:color="auto"/>
        </w:pBdr>
        <w:ind w:right="424" w:firstLine="142"/>
        <w:rPr>
          <w:rFonts w:ascii="Courier New" w:hAnsi="Courier New" w:cs="Courier New"/>
          <w:sz w:val="24"/>
          <w:szCs w:val="24"/>
          <w:lang w:val="pt-BR"/>
        </w:rPr>
      </w:pPr>
    </w:p>
    <w:p w14:paraId="1A14DAA2" w14:textId="2D143459" w:rsidR="005C00B4" w:rsidRDefault="005C00B4" w:rsidP="00691DE9">
      <w:pPr>
        <w:pStyle w:val="ListParagraph"/>
        <w:ind w:left="1080"/>
        <w:jc w:val="both"/>
        <w:rPr>
          <w:rFonts w:ascii="Courier New" w:hAnsi="Courier New" w:cs="Courier New"/>
          <w:sz w:val="24"/>
          <w:szCs w:val="24"/>
        </w:rPr>
      </w:pPr>
    </w:p>
    <w:p w14:paraId="7B28F659" w14:textId="60FADC9B" w:rsidR="003E19FC" w:rsidRPr="003E7650" w:rsidRDefault="003E19FC" w:rsidP="00437A2D">
      <w:pPr>
        <w:pStyle w:val="Heading2"/>
        <w:rPr>
          <w:rFonts w:ascii="Courier New" w:hAnsi="Courier New" w:cs="Courier New"/>
          <w:sz w:val="24"/>
          <w:szCs w:val="24"/>
        </w:rPr>
      </w:pPr>
      <w:r w:rsidRPr="003E7650">
        <w:rPr>
          <w:rFonts w:ascii="Courier New" w:hAnsi="Courier New" w:cs="Courier New"/>
          <w:sz w:val="24"/>
          <w:szCs w:val="24"/>
        </w:rPr>
        <w:br w:type="page"/>
      </w:r>
    </w:p>
    <w:p w14:paraId="216F85A2" w14:textId="65E7F864" w:rsidR="005C00B4" w:rsidRDefault="005C00B4" w:rsidP="00FE1CF8">
      <w:pPr>
        <w:pStyle w:val="ListParagraph"/>
        <w:ind w:left="1080"/>
        <w:jc w:val="both"/>
        <w:rPr>
          <w:rFonts w:ascii="Courier New" w:hAnsi="Courier New" w:cs="Courier New"/>
          <w:sz w:val="24"/>
          <w:szCs w:val="24"/>
        </w:rPr>
      </w:pPr>
    </w:p>
    <w:p w14:paraId="471F5345" w14:textId="698C9AC1" w:rsidR="005C00B4" w:rsidRDefault="005C00B4" w:rsidP="00691DE9">
      <w:pPr>
        <w:pStyle w:val="ListParagraph"/>
        <w:ind w:left="1080"/>
        <w:jc w:val="both"/>
        <w:rPr>
          <w:rFonts w:ascii="Courier New" w:hAnsi="Courier New" w:cs="Courier New"/>
          <w:sz w:val="24"/>
          <w:szCs w:val="24"/>
        </w:rPr>
      </w:pPr>
    </w:p>
    <w:p w14:paraId="3B4F8F9C" w14:textId="48946476" w:rsidR="00E61B63" w:rsidRDefault="003E7650" w:rsidP="00E61B63">
      <w:pPr>
        <w:pStyle w:val="Heading2"/>
      </w:pPr>
      <w:bookmarkStart w:id="12" w:name="_Toc181616427"/>
      <w:r>
        <w:rPr>
          <w:noProof/>
        </w:rPr>
        <mc:AlternateContent>
          <mc:Choice Requires="wps">
            <w:drawing>
              <wp:anchor distT="0" distB="0" distL="114300" distR="114300" simplePos="0" relativeHeight="251650560" behindDoc="0" locked="0" layoutInCell="1" allowOverlap="1" wp14:anchorId="0057309B" wp14:editId="77BECF2B">
                <wp:simplePos x="0" y="0"/>
                <wp:positionH relativeFrom="column">
                  <wp:posOffset>86311</wp:posOffset>
                </wp:positionH>
                <wp:positionV relativeFrom="paragraph">
                  <wp:posOffset>441081</wp:posOffset>
                </wp:positionV>
                <wp:extent cx="5017477" cy="732692"/>
                <wp:effectExtent l="0" t="0" r="12065" b="10795"/>
                <wp:wrapNone/>
                <wp:docPr id="707861599" name="Rectangle: Folded Corner 85"/>
                <wp:cNvGraphicFramePr/>
                <a:graphic xmlns:a="http://schemas.openxmlformats.org/drawingml/2006/main">
                  <a:graphicData uri="http://schemas.microsoft.com/office/word/2010/wordprocessingShape">
                    <wps:wsp>
                      <wps:cNvSpPr/>
                      <wps:spPr>
                        <a:xfrm>
                          <a:off x="0" y="0"/>
                          <a:ext cx="5017477" cy="732692"/>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F16B6" w14:textId="44A3D846" w:rsidR="003E7650" w:rsidRPr="00F9533C" w:rsidRDefault="003E7650" w:rsidP="00F9533C">
                            <w:pPr>
                              <w:rPr>
                                <w:rFonts w:asciiTheme="majorHAnsi" w:hAnsiTheme="majorHAnsi"/>
                                <w:i/>
                                <w:iCs/>
                                <w:color w:val="000000" w:themeColor="text1"/>
                                <w:sz w:val="20"/>
                                <w:szCs w:val="20"/>
                              </w:rPr>
                            </w:pPr>
                            <w:r w:rsidRPr="00F9533C">
                              <w:rPr>
                                <w:rFonts w:asciiTheme="majorHAnsi" w:hAnsiTheme="majorHAnsi"/>
                                <w:i/>
                                <w:iCs/>
                                <w:color w:val="000000" w:themeColor="text1"/>
                                <w:sz w:val="20"/>
                                <w:szCs w:val="20"/>
                              </w:rPr>
                              <w:t xml:space="preserve">Aqui devem explicar o que fazer caso se detectem valores “errados” (datas impossíveis, caracteres estranhos, etc..). Se recorrerem a triggers ou SP então indicam em secção mais adiante.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309B" id="_x0000_s1078" type="#_x0000_t65" style="position:absolute;left:0;text-align:left;margin-left:6.8pt;margin-top:34.75pt;width:395.1pt;height:57.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" adj="18000" fillcolor="#b8cce4 [1300]" strokecolor="#b8cce4 [1300]" strokeweight="2pt">
                <v:textbox inset=",0,,0">
                  <w:txbxContent>
                    <w:p w14:paraId="012F16B6" w14:textId="44A3D846" w:rsidR="003E7650" w:rsidRPr="00F9533C" w:rsidRDefault="003E7650" w:rsidP="00F9533C">
                      <w:pPr>
                        <w:rPr>
                          <w:rFonts w:asciiTheme="majorHAnsi" w:hAnsiTheme="majorHAnsi"/>
                          <w:i/>
                          <w:iCs/>
                          <w:color w:val="000000" w:themeColor="text1"/>
                          <w:sz w:val="20"/>
                          <w:szCs w:val="20"/>
                        </w:rPr>
                      </w:pPr>
                      <w:r w:rsidRPr="00F9533C">
                        <w:rPr>
                          <w:rFonts w:asciiTheme="majorHAnsi" w:hAnsiTheme="majorHAnsi"/>
                          <w:i/>
                          <w:iCs/>
                          <w:color w:val="000000" w:themeColor="text1"/>
                          <w:sz w:val="20"/>
                          <w:szCs w:val="20"/>
                        </w:rPr>
                        <w:t xml:space="preserve">Aqui devem explicar o que fazer caso se detectem valores “errados” (datas impossíveis, caracteres estranhos, etc..). Se recorrerem a triggers ou SP então indicam em secção mais adiante. </w:t>
                      </w:r>
                    </w:p>
                  </w:txbxContent>
                </v:textbox>
              </v:shape>
            </w:pict>
          </mc:Fallback>
        </mc:AlternateContent>
      </w:r>
      <w:r w:rsidR="00E61B63">
        <w:t>Tratamento de dados anómalos (valores de sensores errados)</w:t>
      </w:r>
      <w:bookmarkEnd w:id="12"/>
    </w:p>
    <w:p w14:paraId="00B44EBA" w14:textId="7DBCA1B4" w:rsidR="003E7650" w:rsidRDefault="003E7650" w:rsidP="003E7650"/>
    <w:p w14:paraId="5D07348C" w14:textId="77777777" w:rsidR="003E7650" w:rsidRDefault="003E7650" w:rsidP="003E7650"/>
    <w:p w14:paraId="256F7BBB" w14:textId="77777777" w:rsidR="003E7650" w:rsidRPr="003E7650" w:rsidRDefault="003E7650" w:rsidP="003E7650"/>
    <w:p w14:paraId="372F4C32" w14:textId="34D3DEF8" w:rsidR="00A73538" w:rsidRDefault="00C27D89" w:rsidP="00A73538">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r>
        <w:rPr>
          <w:rFonts w:ascii="Courier New" w:hAnsi="Courier New" w:cs="Courier New"/>
          <w:i/>
          <w:iCs/>
          <w:sz w:val="28"/>
          <w:szCs w:val="28"/>
        </w:rPr>
        <w:t xml:space="preserve">Para verificar dados anómalos, </w:t>
      </w:r>
      <w:r w:rsidR="00A73538">
        <w:rPr>
          <w:rFonts w:ascii="Courier New" w:hAnsi="Courier New" w:cs="Courier New"/>
          <w:i/>
          <w:iCs/>
          <w:sz w:val="28"/>
          <w:szCs w:val="28"/>
        </w:rPr>
        <w:t>será necessário definir</w:t>
      </w:r>
      <w:r w:rsidR="0035127B">
        <w:rPr>
          <w:rFonts w:ascii="Courier New" w:hAnsi="Courier New" w:cs="Courier New"/>
          <w:i/>
          <w:iCs/>
          <w:sz w:val="28"/>
          <w:szCs w:val="28"/>
        </w:rPr>
        <w:t xml:space="preserve"> um intervalo de valores</w:t>
      </w:r>
      <w:r w:rsidR="00A73538">
        <w:rPr>
          <w:rFonts w:ascii="Courier New" w:hAnsi="Courier New" w:cs="Courier New"/>
          <w:i/>
          <w:iCs/>
          <w:sz w:val="28"/>
          <w:szCs w:val="28"/>
        </w:rPr>
        <w:t xml:space="preserve"> possíveis de receber.</w:t>
      </w:r>
    </w:p>
    <w:p w14:paraId="49126EA3" w14:textId="4A48B2A9" w:rsidR="00A73538" w:rsidRDefault="00A73538" w:rsidP="00A73538">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r>
        <w:rPr>
          <w:rFonts w:ascii="Courier New" w:hAnsi="Courier New" w:cs="Courier New"/>
          <w:i/>
          <w:iCs/>
          <w:sz w:val="28"/>
          <w:szCs w:val="28"/>
        </w:rPr>
        <w:t>Por exemplo, som negativo</w:t>
      </w:r>
      <w:r w:rsidR="000371B4">
        <w:rPr>
          <w:rFonts w:ascii="Courier New" w:hAnsi="Courier New" w:cs="Courier New"/>
          <w:i/>
          <w:iCs/>
          <w:sz w:val="28"/>
          <w:szCs w:val="28"/>
        </w:rPr>
        <w:t>, ID do player errado</w:t>
      </w:r>
      <w:r w:rsidR="00BF3550">
        <w:rPr>
          <w:rFonts w:ascii="Courier New" w:hAnsi="Courier New" w:cs="Courier New"/>
          <w:i/>
          <w:iCs/>
          <w:sz w:val="28"/>
          <w:szCs w:val="28"/>
        </w:rPr>
        <w:t>, pontos negativos, ...</w:t>
      </w:r>
      <w:r w:rsidR="000371B4">
        <w:rPr>
          <w:rFonts w:ascii="Courier New" w:hAnsi="Courier New" w:cs="Courier New"/>
          <w:i/>
          <w:iCs/>
          <w:sz w:val="28"/>
          <w:szCs w:val="28"/>
        </w:rPr>
        <w:t xml:space="preserve">– são </w:t>
      </w:r>
      <w:r w:rsidR="00377120">
        <w:rPr>
          <w:rFonts w:ascii="Courier New" w:hAnsi="Courier New" w:cs="Courier New"/>
          <w:i/>
          <w:iCs/>
          <w:sz w:val="28"/>
          <w:szCs w:val="28"/>
        </w:rPr>
        <w:t>dados anómalos, ou seja, temos de verificar que estes dados não são enviados para o PC2</w:t>
      </w:r>
    </w:p>
    <w:p w14:paraId="4AED8437" w14:textId="6B4AA208" w:rsidR="005A27DF" w:rsidRDefault="005A27DF" w:rsidP="005A27DF">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r>
        <w:rPr>
          <w:rFonts w:ascii="Courier New" w:hAnsi="Courier New" w:cs="Courier New"/>
          <w:i/>
          <w:iCs/>
          <w:sz w:val="28"/>
          <w:szCs w:val="28"/>
        </w:rPr>
        <w:t>Temos de fazer verificações do que poderão ser valores impossíveis e fazer essa filtração antes de enviar os dados.</w:t>
      </w:r>
    </w:p>
    <w:p w14:paraId="46B12476" w14:textId="24D31E00" w:rsidR="000371B4" w:rsidRPr="003D44CB" w:rsidRDefault="000371B4" w:rsidP="00A73538">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6E11FE49" w14:textId="77777777" w:rsidR="003E7650" w:rsidRPr="003D44CB"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3321D6FF" w14:textId="77777777" w:rsidR="003E7650"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716B1E0C" w14:textId="77777777" w:rsid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25D192A6" w14:textId="7AD476AB" w:rsidR="003D44CB" w:rsidRP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Pr>
          <w:rFonts w:ascii="Courier New" w:hAnsi="Courier New" w:cs="Courier New"/>
          <w:i/>
          <w:iCs/>
          <w:sz w:val="28"/>
          <w:szCs w:val="28"/>
        </w:rPr>
        <w:tab/>
      </w:r>
    </w:p>
    <w:p w14:paraId="5839B6EB" w14:textId="77777777" w:rsidR="003E7650" w:rsidRPr="003D44CB"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0C2D82B7" w14:textId="77777777" w:rsidR="003D44CB" w:rsidRP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1732F9BA" w14:textId="77777777" w:rsidR="003D44CB" w:rsidRP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4A9946F3" w14:textId="77777777" w:rsidR="003E7650" w:rsidRPr="003D44CB"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4299091D" w14:textId="77777777" w:rsidR="003E7650" w:rsidRPr="003D44CB"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77A2516D" w14:textId="77777777" w:rsidR="003E7650" w:rsidRPr="003D44CB"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03737B6E" w14:textId="77777777" w:rsidR="003E7650" w:rsidRPr="003D44CB" w:rsidRDefault="003E7650" w:rsidP="003D44CB">
      <w:pPr>
        <w:pBdr>
          <w:top w:val="single" w:sz="4" w:space="1" w:color="auto"/>
          <w:left w:val="single" w:sz="4" w:space="4" w:color="auto"/>
          <w:bottom w:val="single" w:sz="4" w:space="1" w:color="auto"/>
          <w:right w:val="single" w:sz="4" w:space="0" w:color="auto"/>
        </w:pBdr>
        <w:shd w:val="clear" w:color="auto" w:fill="D9D9D9" w:themeFill="background1" w:themeFillShade="D9"/>
        <w:ind w:right="424" w:firstLine="142"/>
        <w:rPr>
          <w:rFonts w:ascii="Courier New" w:hAnsi="Courier New" w:cs="Courier New"/>
          <w:i/>
          <w:iCs/>
          <w:sz w:val="28"/>
          <w:szCs w:val="28"/>
        </w:rPr>
      </w:pPr>
    </w:p>
    <w:p w14:paraId="12A58329" w14:textId="77777777" w:rsidR="003D44CB" w:rsidRDefault="00E61B63" w:rsidP="00E61B63">
      <w:pPr>
        <w:pStyle w:val="Heading2"/>
      </w:pPr>
      <w:r>
        <w:br w:type="page"/>
      </w:r>
      <w:bookmarkStart w:id="13" w:name="_Toc181616428"/>
      <w:r>
        <w:lastRenderedPageBreak/>
        <w:t>Tratamento de outliers de temperaturas</w:t>
      </w:r>
      <w:bookmarkEnd w:id="13"/>
    </w:p>
    <w:p w14:paraId="10346B13" w14:textId="533BF403" w:rsidR="003D44CB" w:rsidRDefault="003D44CB" w:rsidP="003D44CB">
      <w:r>
        <w:rPr>
          <w:noProof/>
        </w:rPr>
        <mc:AlternateContent>
          <mc:Choice Requires="wps">
            <w:drawing>
              <wp:anchor distT="0" distB="0" distL="114300" distR="114300" simplePos="0" relativeHeight="251651584" behindDoc="0" locked="0" layoutInCell="1" allowOverlap="1" wp14:anchorId="715A3BA4" wp14:editId="6DDB3675">
                <wp:simplePos x="0" y="0"/>
                <wp:positionH relativeFrom="column">
                  <wp:posOffset>51142</wp:posOffset>
                </wp:positionH>
                <wp:positionV relativeFrom="paragraph">
                  <wp:posOffset>3615</wp:posOffset>
                </wp:positionV>
                <wp:extent cx="5017477" cy="767861"/>
                <wp:effectExtent l="0" t="0" r="12065" b="13335"/>
                <wp:wrapNone/>
                <wp:docPr id="2047823060" name="Rectangle: Folded Corner 85"/>
                <wp:cNvGraphicFramePr/>
                <a:graphic xmlns:a="http://schemas.openxmlformats.org/drawingml/2006/main">
                  <a:graphicData uri="http://schemas.microsoft.com/office/word/2010/wordprocessingShape">
                    <wps:wsp>
                      <wps:cNvSpPr/>
                      <wps:spPr>
                        <a:xfrm>
                          <a:off x="0" y="0"/>
                          <a:ext cx="5017477" cy="767861"/>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848725" w14:textId="011A42D6" w:rsidR="003D44CB" w:rsidRPr="00906354" w:rsidRDefault="003D44CB" w:rsidP="00906354">
                            <w:pPr>
                              <w:rPr>
                                <w:rFonts w:asciiTheme="majorHAnsi" w:hAnsiTheme="majorHAnsi"/>
                                <w:i/>
                                <w:iCs/>
                                <w:color w:val="000000" w:themeColor="text1"/>
                                <w:sz w:val="20"/>
                                <w:szCs w:val="20"/>
                              </w:rPr>
                            </w:pPr>
                            <w:r w:rsidRPr="00906354">
                              <w:rPr>
                                <w:rFonts w:asciiTheme="majorHAnsi" w:hAnsiTheme="majorHAnsi"/>
                                <w:i/>
                                <w:iCs/>
                                <w:color w:val="000000" w:themeColor="text1"/>
                                <w:sz w:val="20"/>
                                <w:szCs w:val="20"/>
                              </w:rPr>
                              <w:t xml:space="preserve">Aqui devem explicar o que fazer caso se detectem “outliers” (valores fisicamente  possíveis mas irrealistas, como por exemplo variações muito bruscas do ruído apenas num segundo). Se recorrerem a triggers ou SP então indicam em secção mais adiante.  </w:t>
                            </w:r>
                          </w:p>
                          <w:p w14:paraId="2D41759A" w14:textId="77777777" w:rsidR="003D44CB" w:rsidRPr="00FA5122" w:rsidRDefault="003D44CB" w:rsidP="003D44CB">
                            <w:pPr>
                              <w:jc w:val="center"/>
                              <w:rPr>
                                <w:color w:val="000000" w:themeColor="text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A3BA4" id="_x0000_s1079" type="#_x0000_t65" style="position:absolute;margin-left:4.05pt;margin-top:.3pt;width:395.1pt;height:60.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" adj="18000" fillcolor="#b8cce4 [1300]" strokecolor="#b8cce4 [1300]" strokeweight="2pt">
                <v:textbox inset=",0,,0">
                  <w:txbxContent>
                    <w:p w14:paraId="2E848725" w14:textId="011A42D6" w:rsidR="003D44CB" w:rsidRPr="00906354" w:rsidRDefault="003D44CB" w:rsidP="00906354">
                      <w:pPr>
                        <w:rPr>
                          <w:rFonts w:asciiTheme="majorHAnsi" w:hAnsiTheme="majorHAnsi"/>
                          <w:i/>
                          <w:iCs/>
                          <w:color w:val="000000" w:themeColor="text1"/>
                          <w:sz w:val="20"/>
                          <w:szCs w:val="20"/>
                        </w:rPr>
                      </w:pPr>
                      <w:r w:rsidRPr="00906354">
                        <w:rPr>
                          <w:rFonts w:asciiTheme="majorHAnsi" w:hAnsiTheme="majorHAnsi"/>
                          <w:i/>
                          <w:iCs/>
                          <w:color w:val="000000" w:themeColor="text1"/>
                          <w:sz w:val="20"/>
                          <w:szCs w:val="20"/>
                        </w:rPr>
                        <w:t xml:space="preserve">Aqui devem explicar o que fazer caso se detectem “outliers” (valores fisicamente  possíveis mas irrealistas, como por exemplo variações muito bruscas do ruído apenas num segundo). Se recorrerem a triggers ou SP então indicam em secção mais adiante.  </w:t>
                      </w:r>
                    </w:p>
                    <w:p w14:paraId="2D41759A" w14:textId="77777777" w:rsidR="003D44CB" w:rsidRPr="00FA5122" w:rsidRDefault="003D44CB" w:rsidP="003D44CB">
                      <w:pPr>
                        <w:jc w:val="center"/>
                        <w:rPr>
                          <w:color w:val="000000" w:themeColor="text1"/>
                        </w:rPr>
                      </w:pPr>
                    </w:p>
                  </w:txbxContent>
                </v:textbox>
              </v:shape>
            </w:pict>
          </mc:Fallback>
        </mc:AlternateContent>
      </w:r>
    </w:p>
    <w:p w14:paraId="473099AE" w14:textId="41437067" w:rsidR="003D44CB" w:rsidRDefault="003D44CB" w:rsidP="003D44CB"/>
    <w:p w14:paraId="005CB228" w14:textId="5C860B5E" w:rsidR="003D44CB" w:rsidRDefault="003D44CB" w:rsidP="003D44CB"/>
    <w:p w14:paraId="395837C0" w14:textId="18419019" w:rsidR="001B6BFF" w:rsidRDefault="00621E9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Pr>
          <w:rFonts w:ascii="Courier New" w:hAnsi="Courier New" w:cs="Courier New"/>
          <w:i/>
          <w:iCs/>
          <w:sz w:val="28"/>
          <w:szCs w:val="28"/>
        </w:rPr>
        <w:t xml:space="preserve">Para detetar </w:t>
      </w:r>
      <w:r w:rsidR="00B455F4">
        <w:rPr>
          <w:rFonts w:ascii="Courier New" w:hAnsi="Courier New" w:cs="Courier New"/>
          <w:i/>
          <w:iCs/>
          <w:sz w:val="28"/>
          <w:szCs w:val="28"/>
        </w:rPr>
        <w:t>outliers</w:t>
      </w:r>
      <w:r w:rsidR="00C80BDD">
        <w:rPr>
          <w:rFonts w:ascii="Courier New" w:hAnsi="Courier New" w:cs="Courier New"/>
          <w:i/>
          <w:iCs/>
          <w:sz w:val="28"/>
          <w:szCs w:val="28"/>
        </w:rPr>
        <w:t>, teríamos de ter um</w:t>
      </w:r>
      <w:r w:rsidR="00DD6394">
        <w:rPr>
          <w:rFonts w:ascii="Courier New" w:hAnsi="Courier New" w:cs="Courier New"/>
          <w:i/>
          <w:iCs/>
          <w:sz w:val="28"/>
          <w:szCs w:val="28"/>
        </w:rPr>
        <w:t xml:space="preserve"> </w:t>
      </w:r>
      <w:r w:rsidR="0041199F">
        <w:rPr>
          <w:rFonts w:ascii="Courier New" w:hAnsi="Courier New" w:cs="Courier New"/>
          <w:i/>
          <w:iCs/>
          <w:sz w:val="28"/>
          <w:szCs w:val="28"/>
        </w:rPr>
        <w:t>intervalo</w:t>
      </w:r>
      <w:r w:rsidR="001605DD">
        <w:rPr>
          <w:rFonts w:ascii="Courier New" w:hAnsi="Courier New" w:cs="Courier New"/>
          <w:i/>
          <w:iCs/>
          <w:sz w:val="28"/>
          <w:szCs w:val="28"/>
        </w:rPr>
        <w:t xml:space="preserve"> de valores “normais”</w:t>
      </w:r>
      <w:r w:rsidR="00E6356B">
        <w:rPr>
          <w:rFonts w:ascii="Courier New" w:hAnsi="Courier New" w:cs="Courier New"/>
          <w:i/>
          <w:iCs/>
          <w:sz w:val="28"/>
          <w:szCs w:val="28"/>
        </w:rPr>
        <w:t xml:space="preserve"> </w:t>
      </w:r>
      <w:r w:rsidR="001605DD">
        <w:rPr>
          <w:rFonts w:ascii="Courier New" w:hAnsi="Courier New" w:cs="Courier New"/>
          <w:i/>
          <w:iCs/>
          <w:sz w:val="28"/>
          <w:szCs w:val="28"/>
        </w:rPr>
        <w:t>para receber. Para fazer tal, podemos utilizar o Método de Tukey q</w:t>
      </w:r>
      <w:r w:rsidR="00087B46">
        <w:rPr>
          <w:rFonts w:ascii="Courier New" w:hAnsi="Courier New" w:cs="Courier New"/>
          <w:i/>
          <w:iCs/>
          <w:sz w:val="28"/>
          <w:szCs w:val="28"/>
        </w:rPr>
        <w:t xml:space="preserve">ue consiste dividir os valores de dados em quartis, </w:t>
      </w:r>
      <w:r w:rsidR="0051411F">
        <w:rPr>
          <w:rFonts w:ascii="Courier New" w:hAnsi="Courier New" w:cs="Courier New"/>
          <w:i/>
          <w:iCs/>
          <w:sz w:val="28"/>
          <w:szCs w:val="28"/>
        </w:rPr>
        <w:t>e os valores</w:t>
      </w:r>
      <w:r w:rsidR="00876FD8">
        <w:rPr>
          <w:rFonts w:ascii="Courier New" w:hAnsi="Courier New" w:cs="Courier New"/>
          <w:i/>
          <w:iCs/>
          <w:sz w:val="28"/>
          <w:szCs w:val="28"/>
        </w:rPr>
        <w:t xml:space="preserve">, </w:t>
      </w:r>
      <w:r w:rsidR="001B6BFF">
        <w:rPr>
          <w:rFonts w:ascii="Courier New" w:hAnsi="Courier New" w:cs="Courier New"/>
          <w:i/>
          <w:iCs/>
          <w:sz w:val="28"/>
          <w:szCs w:val="28"/>
        </w:rPr>
        <w:t>que tiverem dentro do 1º e 4º quartil são classificados como Outliers.</w:t>
      </w:r>
    </w:p>
    <w:p w14:paraId="53CF0627" w14:textId="77777777" w:rsidR="001B6BFF" w:rsidRDefault="001B6BFF"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B62E4EE" w14:textId="139D75B0" w:rsidR="003D44CB" w:rsidRDefault="001B6BFF"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Pr>
          <w:rFonts w:ascii="Courier New" w:hAnsi="Courier New" w:cs="Courier New"/>
          <w:i/>
          <w:iCs/>
          <w:sz w:val="28"/>
          <w:szCs w:val="28"/>
        </w:rPr>
        <w:t xml:space="preserve">Caso se </w:t>
      </w:r>
      <w:r w:rsidRPr="281C05E4">
        <w:rPr>
          <w:rFonts w:ascii="Courier New" w:hAnsi="Courier New" w:cs="Courier New"/>
          <w:i/>
          <w:iCs/>
          <w:sz w:val="28"/>
          <w:szCs w:val="28"/>
        </w:rPr>
        <w:t>detetem</w:t>
      </w:r>
      <w:r w:rsidR="5FE5797D" w:rsidRPr="281C05E4">
        <w:rPr>
          <w:rFonts w:ascii="Courier New" w:hAnsi="Courier New" w:cs="Courier New"/>
          <w:i/>
          <w:iCs/>
          <w:sz w:val="28"/>
          <w:szCs w:val="28"/>
        </w:rPr>
        <w:t xml:space="preserve"> </w:t>
      </w:r>
      <w:r w:rsidRPr="281C05E4">
        <w:rPr>
          <w:rFonts w:ascii="Courier New" w:hAnsi="Courier New" w:cs="Courier New"/>
          <w:i/>
          <w:iCs/>
          <w:sz w:val="28"/>
          <w:szCs w:val="28"/>
        </w:rPr>
        <w:t>outliers</w:t>
      </w:r>
      <w:r>
        <w:rPr>
          <w:rFonts w:ascii="Courier New" w:hAnsi="Courier New" w:cs="Courier New"/>
          <w:i/>
          <w:iCs/>
          <w:sz w:val="28"/>
          <w:szCs w:val="28"/>
        </w:rPr>
        <w:t xml:space="preserve">, </w:t>
      </w:r>
      <w:r w:rsidR="00377159">
        <w:rPr>
          <w:rFonts w:ascii="Courier New" w:hAnsi="Courier New" w:cs="Courier New"/>
          <w:i/>
          <w:iCs/>
          <w:sz w:val="28"/>
          <w:szCs w:val="28"/>
        </w:rPr>
        <w:t xml:space="preserve">consideramos que </w:t>
      </w:r>
      <w:r w:rsidR="008C6321">
        <w:rPr>
          <w:rFonts w:ascii="Courier New" w:hAnsi="Courier New" w:cs="Courier New"/>
          <w:i/>
          <w:iCs/>
          <w:sz w:val="28"/>
          <w:szCs w:val="28"/>
        </w:rPr>
        <w:t>ao ser um valor possível, que talvez seja relevante, e por isso, não fazemos “nada” aos outliers, e deixamos que este seja enviado.</w:t>
      </w:r>
      <w:r w:rsidR="0051411F">
        <w:rPr>
          <w:rFonts w:ascii="Courier New" w:hAnsi="Courier New" w:cs="Courier New"/>
          <w:i/>
          <w:iCs/>
          <w:sz w:val="28"/>
          <w:szCs w:val="28"/>
        </w:rPr>
        <w:t xml:space="preserve"> </w:t>
      </w:r>
    </w:p>
    <w:p w14:paraId="2E7B8681" w14:textId="6A605F3F" w:rsidR="00172384" w:rsidRPr="003D44CB" w:rsidRDefault="0094266E"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Pr>
          <w:rFonts w:ascii="Courier New" w:hAnsi="Courier New" w:cs="Courier New"/>
          <w:i/>
          <w:iCs/>
          <w:sz w:val="28"/>
          <w:szCs w:val="28"/>
        </w:rPr>
        <w:t>Mesmo sendo improvável consideremos que por ser possível este valor pode ser relevante por exemplo no caso em que todas as portas se</w:t>
      </w:r>
      <w:r w:rsidR="00040BD1">
        <w:rPr>
          <w:rFonts w:ascii="Courier New" w:hAnsi="Courier New" w:cs="Courier New"/>
          <w:i/>
          <w:iCs/>
          <w:sz w:val="28"/>
          <w:szCs w:val="28"/>
        </w:rPr>
        <w:t>jam</w:t>
      </w:r>
      <w:r>
        <w:rPr>
          <w:rFonts w:ascii="Courier New" w:hAnsi="Courier New" w:cs="Courier New"/>
          <w:i/>
          <w:iCs/>
          <w:sz w:val="28"/>
          <w:szCs w:val="28"/>
        </w:rPr>
        <w:t xml:space="preserve"> fechadas/abertas</w:t>
      </w:r>
      <w:r w:rsidR="00040BD1">
        <w:rPr>
          <w:rFonts w:ascii="Courier New" w:hAnsi="Courier New" w:cs="Courier New"/>
          <w:i/>
          <w:iCs/>
          <w:sz w:val="28"/>
          <w:szCs w:val="28"/>
        </w:rPr>
        <w:t>.</w:t>
      </w:r>
    </w:p>
    <w:p w14:paraId="0872C85F" w14:textId="77777777" w:rsidR="00FE617B" w:rsidRPr="003D44CB" w:rsidRDefault="00FE617B" w:rsidP="00FE617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rPr>
          <w:rFonts w:ascii="Courier New" w:hAnsi="Courier New" w:cs="Courier New"/>
          <w:i/>
          <w:iCs/>
          <w:sz w:val="28"/>
          <w:szCs w:val="28"/>
        </w:rPr>
      </w:pPr>
    </w:p>
    <w:p w14:paraId="112652AB" w14:textId="77777777" w:rsidR="003D44CB" w:rsidRP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1B71E0AF" w14:textId="77777777" w:rsidR="003D44CB" w:rsidRP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7ED635A2" w14:textId="77777777" w:rsidR="003D44CB" w:rsidRPr="003D44CB" w:rsidRDefault="003D44CB"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14B0450D"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4955BA7F"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78E06B81"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4893E1B"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30207098"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78C4870"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0BC3ECFF"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7667B339"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03538194"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359EC596"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270ED587"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7F2251D7" w14:textId="77777777" w:rsidR="00E61B63" w:rsidRPr="003D44CB" w:rsidRDefault="00E61B63" w:rsidP="003D44CB">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22825502" w14:textId="044892F6" w:rsidR="00E61B63" w:rsidRPr="00E61B63" w:rsidRDefault="00E61B63">
      <w:pPr>
        <w:rPr>
          <w:lang w:val="pt-BR"/>
        </w:rPr>
      </w:pPr>
    </w:p>
    <w:p w14:paraId="298B4BDA" w14:textId="42E006B5" w:rsidR="003D44CB" w:rsidRDefault="003D44CB">
      <w:pPr>
        <w:rPr>
          <w:rFonts w:ascii="Courier New" w:hAnsi="Courier New" w:cs="Courier New"/>
          <w:b/>
          <w:bCs/>
          <w:sz w:val="24"/>
          <w:szCs w:val="24"/>
        </w:rPr>
      </w:pPr>
      <w:r>
        <w:rPr>
          <w:rFonts w:ascii="Courier New" w:hAnsi="Courier New" w:cs="Courier New"/>
          <w:b/>
          <w:bCs/>
          <w:sz w:val="24"/>
          <w:szCs w:val="24"/>
        </w:rPr>
        <w:br w:type="page"/>
      </w:r>
    </w:p>
    <w:p w14:paraId="3C16D6C3" w14:textId="4EBF9F34" w:rsidR="00E61B63" w:rsidRDefault="00744F02" w:rsidP="00E61B63">
      <w:pPr>
        <w:pStyle w:val="Heading2"/>
      </w:pPr>
      <w:bookmarkStart w:id="14" w:name="_Toc181616429"/>
      <w:r>
        <w:rPr>
          <w:noProof/>
        </w:rPr>
        <w:lastRenderedPageBreak/>
        <mc:AlternateContent>
          <mc:Choice Requires="wps">
            <w:drawing>
              <wp:anchor distT="0" distB="0" distL="114300" distR="114300" simplePos="0" relativeHeight="251652608" behindDoc="0" locked="0" layoutInCell="1" allowOverlap="1" wp14:anchorId="2E440B58" wp14:editId="7277E457">
                <wp:simplePos x="0" y="0"/>
                <wp:positionH relativeFrom="column">
                  <wp:posOffset>-2540</wp:posOffset>
                </wp:positionH>
                <wp:positionV relativeFrom="paragraph">
                  <wp:posOffset>374650</wp:posOffset>
                </wp:positionV>
                <wp:extent cx="4878705" cy="1116965"/>
                <wp:effectExtent l="0" t="0" r="17145" b="26035"/>
                <wp:wrapNone/>
                <wp:docPr id="1875071690" name="Rectangle: Folded Corner 85"/>
                <wp:cNvGraphicFramePr/>
                <a:graphic xmlns:a="http://schemas.openxmlformats.org/drawingml/2006/main">
                  <a:graphicData uri="http://schemas.microsoft.com/office/word/2010/wordprocessingShape">
                    <wps:wsp>
                      <wps:cNvSpPr/>
                      <wps:spPr>
                        <a:xfrm>
                          <a:off x="0" y="0"/>
                          <a:ext cx="4878705" cy="1116965"/>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531FC1" w14:textId="77777777" w:rsidR="003D44CB" w:rsidRPr="00906354" w:rsidRDefault="003D44CB" w:rsidP="00906354">
                            <w:pPr>
                              <w:rPr>
                                <w:rFonts w:asciiTheme="majorHAnsi" w:hAnsiTheme="majorHAnsi"/>
                                <w:i/>
                                <w:iCs/>
                                <w:color w:val="000000" w:themeColor="text1"/>
                                <w:sz w:val="20"/>
                                <w:szCs w:val="20"/>
                              </w:rPr>
                            </w:pPr>
                            <w:r w:rsidRPr="00906354">
                              <w:rPr>
                                <w:rFonts w:asciiTheme="majorHAnsi" w:hAnsiTheme="majorHAnsi"/>
                                <w:i/>
                                <w:iCs/>
                                <w:color w:val="000000" w:themeColor="text1"/>
                                <w:sz w:val="20"/>
                                <w:szCs w:val="20"/>
                              </w:rPr>
                              <w:t xml:space="preserve">Aqui devem explicar o que fazer caso se detectem </w:t>
                            </w:r>
                            <w:r w:rsidR="007E5EFA" w:rsidRPr="00906354">
                              <w:rPr>
                                <w:rFonts w:asciiTheme="majorHAnsi" w:hAnsiTheme="majorHAnsi"/>
                                <w:i/>
                                <w:iCs/>
                                <w:color w:val="000000" w:themeColor="text1"/>
                                <w:sz w:val="20"/>
                                <w:szCs w:val="20"/>
                              </w:rPr>
                              <w:t xml:space="preserve">situações alarmantes relativos ao som. </w:t>
                            </w:r>
                            <w:r w:rsidRPr="00906354">
                              <w:rPr>
                                <w:rFonts w:asciiTheme="majorHAnsi" w:hAnsiTheme="majorHAnsi"/>
                                <w:i/>
                                <w:iCs/>
                                <w:color w:val="000000" w:themeColor="text1"/>
                                <w:sz w:val="20"/>
                                <w:szCs w:val="20"/>
                              </w:rPr>
                              <w:t xml:space="preserve">Se recorrerem a triggers ou SP então indicam em secção mais adiante.  </w:t>
                            </w:r>
                            <w:r w:rsidR="007E5EFA" w:rsidRPr="00906354">
                              <w:rPr>
                                <w:rFonts w:asciiTheme="majorHAnsi" w:hAnsiTheme="majorHAnsi"/>
                                <w:i/>
                                <w:iCs/>
                                <w:color w:val="000000" w:themeColor="text1"/>
                                <w:sz w:val="20"/>
                                <w:szCs w:val="20"/>
                              </w:rPr>
                              <w:t>Qu situações despoletam os alertas, onde e como são armazenados. Explicar se existem mecanismos para evitar “spam” (demasiadas mensagens). É aconselhável recorrer a esquemas gráficos para explicar o mecanismo.</w:t>
                            </w:r>
                          </w:p>
                          <w:p w14:paraId="19F5EFB4" w14:textId="77777777" w:rsidR="003D44CB" w:rsidRPr="00FA5122" w:rsidRDefault="003D44CB" w:rsidP="003D44CB">
                            <w:pPr>
                              <w:jc w:val="center"/>
                              <w:rPr>
                                <w:color w:val="000000" w:themeColor="text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0B58" id="_x0000_s1080" type="#_x0000_t65" style="position:absolute;left:0;text-align:left;margin-left:-.2pt;margin-top:29.5pt;width:384.15pt;height:87.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" adj="18000" fillcolor="#b8cce4 [1300]" strokecolor="#b8cce4 [1300]" strokeweight="2pt">
                <v:textbox inset=",0,,0">
                  <w:txbxContent>
                    <w:p w14:paraId="12531FC1" w14:textId="77777777" w:rsidR="003D44CB" w:rsidRPr="00906354" w:rsidRDefault="003D44CB" w:rsidP="00906354">
                      <w:pPr>
                        <w:rPr>
                          <w:rFonts w:asciiTheme="majorHAnsi" w:hAnsiTheme="majorHAnsi"/>
                          <w:i/>
                          <w:iCs/>
                          <w:color w:val="000000" w:themeColor="text1"/>
                          <w:sz w:val="20"/>
                          <w:szCs w:val="20"/>
                        </w:rPr>
                      </w:pPr>
                      <w:r w:rsidRPr="00906354">
                        <w:rPr>
                          <w:rFonts w:asciiTheme="majorHAnsi" w:hAnsiTheme="majorHAnsi"/>
                          <w:i/>
                          <w:iCs/>
                          <w:color w:val="000000" w:themeColor="text1"/>
                          <w:sz w:val="20"/>
                          <w:szCs w:val="20"/>
                        </w:rPr>
                        <w:t xml:space="preserve">Aqui devem explicar o que fazer caso se detectem </w:t>
                      </w:r>
                      <w:r w:rsidR="007E5EFA" w:rsidRPr="00906354">
                        <w:rPr>
                          <w:rFonts w:asciiTheme="majorHAnsi" w:hAnsiTheme="majorHAnsi"/>
                          <w:i/>
                          <w:iCs/>
                          <w:color w:val="000000" w:themeColor="text1"/>
                          <w:sz w:val="20"/>
                          <w:szCs w:val="20"/>
                        </w:rPr>
                        <w:t xml:space="preserve">situações alarmantes relativos ao som. </w:t>
                      </w:r>
                      <w:r w:rsidRPr="00906354">
                        <w:rPr>
                          <w:rFonts w:asciiTheme="majorHAnsi" w:hAnsiTheme="majorHAnsi"/>
                          <w:i/>
                          <w:iCs/>
                          <w:color w:val="000000" w:themeColor="text1"/>
                          <w:sz w:val="20"/>
                          <w:szCs w:val="20"/>
                        </w:rPr>
                        <w:t xml:space="preserve">Se recorrerem a triggers ou SP então indicam em secção mais adiante.  </w:t>
                      </w:r>
                      <w:r w:rsidR="007E5EFA" w:rsidRPr="00906354">
                        <w:rPr>
                          <w:rFonts w:asciiTheme="majorHAnsi" w:hAnsiTheme="majorHAnsi"/>
                          <w:i/>
                          <w:iCs/>
                          <w:color w:val="000000" w:themeColor="text1"/>
                          <w:sz w:val="20"/>
                          <w:szCs w:val="20"/>
                        </w:rPr>
                        <w:t>Qu situações despoletam os alertas, onde e como são armazenados. Explicar se existem mecanismos para evitar “spam” (demasiadas mensagens). É aconselhável recorrer a esquemas gráficos para explicar o mecanismo.</w:t>
                      </w:r>
                    </w:p>
                    <w:p w14:paraId="19F5EFB4" w14:textId="77777777" w:rsidR="003D44CB" w:rsidRPr="00FA5122" w:rsidRDefault="003D44CB" w:rsidP="003D44CB">
                      <w:pPr>
                        <w:jc w:val="center"/>
                        <w:rPr>
                          <w:color w:val="000000" w:themeColor="text1"/>
                        </w:rPr>
                      </w:pPr>
                    </w:p>
                  </w:txbxContent>
                </v:textbox>
              </v:shape>
            </w:pict>
          </mc:Fallback>
        </mc:AlternateContent>
      </w:r>
      <w:r w:rsidR="00E61B63">
        <w:t xml:space="preserve">Tratamento de Alertas de </w:t>
      </w:r>
      <w:r w:rsidR="003D44CB">
        <w:t>So</w:t>
      </w:r>
      <w:r w:rsidR="007E5EFA">
        <w:t>m</w:t>
      </w:r>
      <w:bookmarkEnd w:id="14"/>
      <w:r w:rsidR="00E61B63">
        <w:t xml:space="preserve"> </w:t>
      </w:r>
    </w:p>
    <w:p w14:paraId="0B9A2D6F" w14:textId="0966FB34" w:rsidR="003D44CB" w:rsidRDefault="003D44CB" w:rsidP="003D44CB"/>
    <w:p w14:paraId="13D8100C" w14:textId="4516FD2A" w:rsidR="003D44CB" w:rsidRDefault="003D44CB" w:rsidP="003D44CB"/>
    <w:p w14:paraId="628F0B02" w14:textId="77777777" w:rsidR="007E5EFA" w:rsidRDefault="007E5EFA" w:rsidP="003D44CB"/>
    <w:p w14:paraId="1E411C1B" w14:textId="77777777" w:rsidR="003D44CB" w:rsidRPr="003D44CB" w:rsidRDefault="003D44CB" w:rsidP="003D44CB"/>
    <w:p w14:paraId="184D8371" w14:textId="5BAC11AC" w:rsidR="00E61B63" w:rsidRPr="00E250E2" w:rsidRDefault="00A20E76"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sz w:val="28"/>
          <w:szCs w:val="28"/>
          <w:u w:val="single"/>
        </w:rPr>
      </w:pPr>
      <w:r>
        <w:rPr>
          <w:rFonts w:ascii="Courier New" w:hAnsi="Courier New" w:cs="Courier New"/>
          <w:i/>
          <w:iCs/>
          <w:sz w:val="28"/>
          <w:szCs w:val="28"/>
        </w:rPr>
        <w:t>Os alertas são despoletados quando o nível de ruído / som</w:t>
      </w:r>
      <w:r w:rsidR="0096429A">
        <w:rPr>
          <w:rFonts w:ascii="Courier New" w:hAnsi="Courier New" w:cs="Courier New"/>
          <w:i/>
          <w:iCs/>
          <w:sz w:val="28"/>
          <w:szCs w:val="28"/>
        </w:rPr>
        <w:t xml:space="preserve"> ultrapassam threshhold</w:t>
      </w:r>
      <w:r w:rsidR="003055F9">
        <w:rPr>
          <w:rFonts w:ascii="Courier New" w:hAnsi="Courier New" w:cs="Courier New"/>
          <w:i/>
          <w:iCs/>
          <w:sz w:val="28"/>
          <w:szCs w:val="28"/>
        </w:rPr>
        <w:t>s</w:t>
      </w:r>
      <w:r w:rsidR="0096429A">
        <w:rPr>
          <w:rFonts w:ascii="Courier New" w:hAnsi="Courier New" w:cs="Courier New"/>
          <w:i/>
          <w:iCs/>
          <w:sz w:val="28"/>
          <w:szCs w:val="28"/>
        </w:rPr>
        <w:t xml:space="preserve"> de modo a avisar o jogador</w:t>
      </w:r>
      <w:r w:rsidR="00BC134A">
        <w:rPr>
          <w:rFonts w:ascii="Courier New" w:hAnsi="Courier New" w:cs="Courier New"/>
          <w:i/>
          <w:iCs/>
          <w:sz w:val="28"/>
          <w:szCs w:val="28"/>
        </w:rPr>
        <w:t xml:space="preserve"> que está </w:t>
      </w:r>
      <w:r w:rsidR="003055F9">
        <w:rPr>
          <w:rFonts w:ascii="Courier New" w:hAnsi="Courier New" w:cs="Courier New"/>
          <w:i/>
          <w:iCs/>
          <w:sz w:val="28"/>
          <w:szCs w:val="28"/>
        </w:rPr>
        <w:t xml:space="preserve">cada vez mais </w:t>
      </w:r>
      <w:r w:rsidR="00BC134A">
        <w:rPr>
          <w:rFonts w:ascii="Courier New" w:hAnsi="Courier New" w:cs="Courier New"/>
          <w:i/>
          <w:iCs/>
          <w:sz w:val="28"/>
          <w:szCs w:val="28"/>
        </w:rPr>
        <w:t>perto de perder o jogo.</w:t>
      </w:r>
      <w:r w:rsidR="0096429A">
        <w:rPr>
          <w:rFonts w:ascii="Courier New" w:hAnsi="Courier New" w:cs="Courier New"/>
          <w:i/>
          <w:iCs/>
          <w:sz w:val="28"/>
          <w:szCs w:val="28"/>
        </w:rPr>
        <w:t xml:space="preserve"> </w:t>
      </w:r>
    </w:p>
    <w:p w14:paraId="70B8340E" w14:textId="648AC99C" w:rsidR="00E61B63" w:rsidRPr="007E5EFA" w:rsidRDefault="0006447C" w:rsidP="00FF705F">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Pr>
          <w:rFonts w:ascii="Courier New" w:hAnsi="Courier New" w:cs="Courier New"/>
          <w:i/>
          <w:iCs/>
          <w:sz w:val="28"/>
          <w:szCs w:val="28"/>
        </w:rPr>
        <w:t>Estes são arm</w:t>
      </w:r>
      <w:r w:rsidR="005B7287">
        <w:rPr>
          <w:rFonts w:ascii="Courier New" w:hAnsi="Courier New" w:cs="Courier New"/>
          <w:i/>
          <w:iCs/>
          <w:sz w:val="28"/>
          <w:szCs w:val="28"/>
        </w:rPr>
        <w:t>a</w:t>
      </w:r>
      <w:r>
        <w:rPr>
          <w:rFonts w:ascii="Courier New" w:hAnsi="Courier New" w:cs="Courier New"/>
          <w:i/>
          <w:iCs/>
          <w:sz w:val="28"/>
          <w:szCs w:val="28"/>
        </w:rPr>
        <w:t>z</w:t>
      </w:r>
      <w:r w:rsidR="005B7287">
        <w:rPr>
          <w:rFonts w:ascii="Courier New" w:hAnsi="Courier New" w:cs="Courier New"/>
          <w:i/>
          <w:iCs/>
          <w:sz w:val="28"/>
          <w:szCs w:val="28"/>
        </w:rPr>
        <w:t>e</w:t>
      </w:r>
      <w:r>
        <w:rPr>
          <w:rFonts w:ascii="Courier New" w:hAnsi="Courier New" w:cs="Courier New"/>
          <w:i/>
          <w:iCs/>
          <w:sz w:val="28"/>
          <w:szCs w:val="28"/>
        </w:rPr>
        <w:t>nados na base de dados MySql,</w:t>
      </w:r>
      <w:r w:rsidR="00E37247">
        <w:rPr>
          <w:rFonts w:ascii="Courier New" w:hAnsi="Courier New" w:cs="Courier New"/>
          <w:i/>
          <w:iCs/>
          <w:sz w:val="28"/>
          <w:szCs w:val="28"/>
        </w:rPr>
        <w:t xml:space="preserve"> na tabela “Mensagens”.</w:t>
      </w:r>
    </w:p>
    <w:p w14:paraId="65B1EB27" w14:textId="0F3820B2" w:rsidR="00E61B63" w:rsidRPr="007E5EFA" w:rsidRDefault="1C1744AE"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sidRPr="778D2AC4">
        <w:rPr>
          <w:rFonts w:ascii="Courier New" w:hAnsi="Courier New" w:cs="Courier New"/>
          <w:i/>
          <w:iCs/>
          <w:sz w:val="28"/>
          <w:szCs w:val="28"/>
        </w:rPr>
        <w:t xml:space="preserve">Para evitar spam, </w:t>
      </w:r>
      <w:r w:rsidRPr="48DE8DB1">
        <w:rPr>
          <w:rFonts w:ascii="Courier New" w:hAnsi="Courier New" w:cs="Courier New"/>
          <w:i/>
          <w:iCs/>
          <w:sz w:val="28"/>
          <w:szCs w:val="28"/>
        </w:rPr>
        <w:t>implement</w:t>
      </w:r>
      <w:r w:rsidR="239830F3" w:rsidRPr="48DE8DB1">
        <w:rPr>
          <w:rFonts w:ascii="Courier New" w:hAnsi="Courier New" w:cs="Courier New"/>
          <w:i/>
          <w:iCs/>
          <w:sz w:val="28"/>
          <w:szCs w:val="28"/>
        </w:rPr>
        <w:t>á</w:t>
      </w:r>
      <w:r w:rsidRPr="48DE8DB1">
        <w:rPr>
          <w:rFonts w:ascii="Courier New" w:hAnsi="Courier New" w:cs="Courier New"/>
          <w:i/>
          <w:iCs/>
          <w:sz w:val="28"/>
          <w:szCs w:val="28"/>
        </w:rPr>
        <w:t>mos</w:t>
      </w:r>
      <w:r w:rsidRPr="778D2AC4">
        <w:rPr>
          <w:rFonts w:ascii="Courier New" w:hAnsi="Courier New" w:cs="Courier New"/>
          <w:i/>
          <w:iCs/>
          <w:sz w:val="28"/>
          <w:szCs w:val="28"/>
        </w:rPr>
        <w:t xml:space="preserve"> uma maneira de </w:t>
      </w:r>
      <w:r w:rsidRPr="52D0E39E">
        <w:rPr>
          <w:rFonts w:ascii="Courier New" w:hAnsi="Courier New" w:cs="Courier New"/>
          <w:i/>
          <w:iCs/>
          <w:sz w:val="28"/>
          <w:szCs w:val="28"/>
        </w:rPr>
        <w:t>enviar as mensagens de 2 em 2</w:t>
      </w:r>
      <w:r w:rsidRPr="3A536894">
        <w:rPr>
          <w:rFonts w:ascii="Courier New" w:hAnsi="Courier New" w:cs="Courier New"/>
          <w:i/>
          <w:iCs/>
          <w:sz w:val="28"/>
          <w:szCs w:val="28"/>
        </w:rPr>
        <w:t xml:space="preserve"> segundos </w:t>
      </w:r>
      <w:r w:rsidR="66D3CAAA" w:rsidRPr="503C3B84">
        <w:rPr>
          <w:rFonts w:ascii="Courier New" w:hAnsi="Courier New" w:cs="Courier New"/>
          <w:i/>
          <w:iCs/>
          <w:sz w:val="28"/>
          <w:szCs w:val="28"/>
        </w:rPr>
        <w:t>em forma de batches.</w:t>
      </w:r>
    </w:p>
    <w:p w14:paraId="759730EC"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443CD44E"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CA996DD"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416762AC"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364141BE"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0083E706"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F429237"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17F03B4D"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761FA673"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374193CC"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9CFC310"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27B215D"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28BBE3D9" w14:textId="77777777" w:rsidR="00E61B63" w:rsidRPr="007E5EFA" w:rsidRDefault="00E61B63" w:rsidP="007E5EFA">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59A44A4" w14:textId="02AF4B55" w:rsidR="00E61B63" w:rsidRDefault="00E61B63">
      <w:pPr>
        <w:rPr>
          <w:lang w:val="pt-BR"/>
        </w:rPr>
      </w:pPr>
      <w:r>
        <w:rPr>
          <w:lang w:val="pt-BR"/>
        </w:rPr>
        <w:br w:type="page"/>
      </w:r>
    </w:p>
    <w:p w14:paraId="5107D8A5" w14:textId="05AE2048" w:rsidR="00E61B63" w:rsidRDefault="00A952CD" w:rsidP="00E61B63">
      <w:pPr>
        <w:pStyle w:val="Heading2"/>
      </w:pPr>
      <w:bookmarkStart w:id="15" w:name="_Toc181616430"/>
      <w:r>
        <w:rPr>
          <w:noProof/>
        </w:rPr>
        <w:lastRenderedPageBreak/>
        <mc:AlternateContent>
          <mc:Choice Requires="wps">
            <w:drawing>
              <wp:anchor distT="0" distB="0" distL="114300" distR="114300" simplePos="0" relativeHeight="251653632" behindDoc="0" locked="0" layoutInCell="1" allowOverlap="1" wp14:anchorId="1582C1A9" wp14:editId="0FF97235">
                <wp:simplePos x="0" y="0"/>
                <wp:positionH relativeFrom="column">
                  <wp:posOffset>-1612</wp:posOffset>
                </wp:positionH>
                <wp:positionV relativeFrom="paragraph">
                  <wp:posOffset>372403</wp:posOffset>
                </wp:positionV>
                <wp:extent cx="5016500" cy="782320"/>
                <wp:effectExtent l="0" t="0" r="12700" b="17780"/>
                <wp:wrapNone/>
                <wp:docPr id="2004702457" name="Rectangle: Folded Corner 85"/>
                <wp:cNvGraphicFramePr/>
                <a:graphic xmlns:a="http://schemas.openxmlformats.org/drawingml/2006/main">
                  <a:graphicData uri="http://schemas.microsoft.com/office/word/2010/wordprocessingShape">
                    <wps:wsp>
                      <wps:cNvSpPr/>
                      <wps:spPr>
                        <a:xfrm>
                          <a:off x="0" y="0"/>
                          <a:ext cx="5016500" cy="78232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B15580" w14:textId="77777777" w:rsidR="00D36D9C" w:rsidRPr="00906354" w:rsidRDefault="00D36D9C" w:rsidP="00906354">
                            <w:pPr>
                              <w:rPr>
                                <w:rFonts w:asciiTheme="majorHAnsi" w:hAnsiTheme="majorHAnsi"/>
                                <w:i/>
                                <w:iCs/>
                                <w:color w:val="000000" w:themeColor="text1"/>
                                <w:sz w:val="20"/>
                                <w:szCs w:val="20"/>
                              </w:rPr>
                            </w:pPr>
                            <w:r w:rsidRPr="00906354">
                              <w:rPr>
                                <w:rFonts w:asciiTheme="majorHAnsi" w:hAnsiTheme="majorHAnsi"/>
                                <w:i/>
                                <w:iCs/>
                                <w:color w:val="000000" w:themeColor="text1"/>
                                <w:sz w:val="20"/>
                                <w:szCs w:val="20"/>
                              </w:rPr>
                              <w:t>Aqui devem explicar como funciona o mecanismo que detecta que o número de marsamis</w:t>
                            </w:r>
                            <w:r>
                              <w:rPr>
                                <w:rFonts w:asciiTheme="majorHAnsi" w:hAnsiTheme="majorHAnsi"/>
                                <w:i/>
                                <w:iCs/>
                                <w:color w:val="000000" w:themeColor="text1"/>
                                <w:sz w:val="20"/>
                                <w:szCs w:val="20"/>
                              </w:rPr>
                              <w:t xml:space="preserve"> </w:t>
                            </w:r>
                            <w:r w:rsidRPr="00906354">
                              <w:rPr>
                                <w:rFonts w:asciiTheme="majorHAnsi" w:hAnsiTheme="majorHAnsi"/>
                                <w:i/>
                                <w:iCs/>
                                <w:color w:val="000000" w:themeColor="text1"/>
                                <w:sz w:val="20"/>
                                <w:szCs w:val="20"/>
                              </w:rPr>
                              <w:t>odd é (ou vai ser) igual ao número de marsamis even. Como detecta, e o que desencadeia.</w:t>
                            </w:r>
                          </w:p>
                          <w:p w14:paraId="0629D9D5" w14:textId="77777777" w:rsidR="00D36D9C" w:rsidRPr="00FA5122" w:rsidRDefault="00D36D9C" w:rsidP="00744F02">
                            <w:pPr>
                              <w:jc w:val="center"/>
                              <w:rPr>
                                <w:color w:val="000000" w:themeColor="text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C1A9" id="_x0000_s1081" type="#_x0000_t65" style="position:absolute;left:0;text-align:left;margin-left:-.15pt;margin-top:29.3pt;width:395pt;height:61.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" adj="18000" fillcolor="#b8cce4 [1300]" strokecolor="#b8cce4 [1300]" strokeweight="2pt">
                <v:textbox inset=",0,,0">
                  <w:txbxContent>
                    <w:p w14:paraId="38B15580" w14:textId="77777777" w:rsidR="00D36D9C" w:rsidRPr="00906354" w:rsidRDefault="00D36D9C" w:rsidP="00906354">
                      <w:pPr>
                        <w:rPr>
                          <w:rFonts w:asciiTheme="majorHAnsi" w:hAnsiTheme="majorHAnsi"/>
                          <w:i/>
                          <w:iCs/>
                          <w:color w:val="000000" w:themeColor="text1"/>
                          <w:sz w:val="20"/>
                          <w:szCs w:val="20"/>
                        </w:rPr>
                      </w:pPr>
                      <w:r w:rsidRPr="00906354">
                        <w:rPr>
                          <w:rFonts w:asciiTheme="majorHAnsi" w:hAnsiTheme="majorHAnsi"/>
                          <w:i/>
                          <w:iCs/>
                          <w:color w:val="000000" w:themeColor="text1"/>
                          <w:sz w:val="20"/>
                          <w:szCs w:val="20"/>
                        </w:rPr>
                        <w:t>Aqui devem explicar como funciona o mecanismo que detecta que o número de marsamis</w:t>
                      </w:r>
                      <w:r>
                        <w:rPr>
                          <w:rFonts w:asciiTheme="majorHAnsi" w:hAnsiTheme="majorHAnsi"/>
                          <w:i/>
                          <w:iCs/>
                          <w:color w:val="000000" w:themeColor="text1"/>
                          <w:sz w:val="20"/>
                          <w:szCs w:val="20"/>
                        </w:rPr>
                        <w:t xml:space="preserve"> </w:t>
                      </w:r>
                      <w:r w:rsidRPr="00906354">
                        <w:rPr>
                          <w:rFonts w:asciiTheme="majorHAnsi" w:hAnsiTheme="majorHAnsi"/>
                          <w:i/>
                          <w:iCs/>
                          <w:color w:val="000000" w:themeColor="text1"/>
                          <w:sz w:val="20"/>
                          <w:szCs w:val="20"/>
                        </w:rPr>
                        <w:t>odd é (ou vai ser) igual ao número de marsamis even. Como detecta, e o que desencadeia.</w:t>
                      </w:r>
                    </w:p>
                    <w:p w14:paraId="0629D9D5" w14:textId="77777777" w:rsidR="00D36D9C" w:rsidRPr="00FA5122" w:rsidRDefault="00D36D9C" w:rsidP="00744F02">
                      <w:pPr>
                        <w:jc w:val="center"/>
                        <w:rPr>
                          <w:color w:val="000000" w:themeColor="text1"/>
                        </w:rPr>
                      </w:pPr>
                    </w:p>
                  </w:txbxContent>
                </v:textbox>
              </v:shape>
            </w:pict>
          </mc:Fallback>
        </mc:AlternateContent>
      </w:r>
      <w:r w:rsidR="00E61B63" w:rsidRPr="00E61B63">
        <w:t xml:space="preserve">Tratamento de número de </w:t>
      </w:r>
      <w:r w:rsidR="00744F02">
        <w:t>marsamis</w:t>
      </w:r>
      <w:r w:rsidR="00E61B63" w:rsidRPr="00E61B63">
        <w:t xml:space="preserve"> numa sala</w:t>
      </w:r>
      <w:r w:rsidR="00744F02">
        <w:t xml:space="preserve"> (obter pontuação)</w:t>
      </w:r>
      <w:bookmarkEnd w:id="15"/>
    </w:p>
    <w:p w14:paraId="72F11183" w14:textId="7D0D6379" w:rsidR="00744F02" w:rsidRDefault="00744F02" w:rsidP="00744F02"/>
    <w:p w14:paraId="31414739" w14:textId="77777777" w:rsidR="00744F02" w:rsidRDefault="00744F02" w:rsidP="00744F02"/>
    <w:p w14:paraId="7636F659" w14:textId="77777777" w:rsidR="00744F02" w:rsidRDefault="00744F02" w:rsidP="00744F02"/>
    <w:p w14:paraId="20770479" w14:textId="6B3B7E2B" w:rsidR="00E61B63" w:rsidRDefault="484A1ACD"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sidRPr="3394B3DB">
        <w:rPr>
          <w:rFonts w:ascii="Courier New" w:hAnsi="Courier New" w:cs="Courier New"/>
          <w:i/>
          <w:iCs/>
          <w:sz w:val="28"/>
          <w:szCs w:val="28"/>
        </w:rPr>
        <w:t>Quando o gatilho é acionado</w:t>
      </w:r>
      <w:r w:rsidRPr="2C22F584">
        <w:rPr>
          <w:rFonts w:ascii="Courier New" w:hAnsi="Courier New" w:cs="Courier New"/>
          <w:i/>
          <w:iCs/>
          <w:sz w:val="28"/>
          <w:szCs w:val="28"/>
        </w:rPr>
        <w:t xml:space="preserve"> numa certa sala</w:t>
      </w:r>
      <w:r w:rsidR="3A5E51F8" w:rsidRPr="224ED154">
        <w:rPr>
          <w:rFonts w:ascii="Courier New" w:hAnsi="Courier New" w:cs="Courier New"/>
          <w:i/>
          <w:iCs/>
          <w:sz w:val="28"/>
          <w:szCs w:val="28"/>
        </w:rPr>
        <w:t xml:space="preserve"> </w:t>
      </w:r>
      <w:r w:rsidR="3A5E51F8" w:rsidRPr="3F6450A0">
        <w:rPr>
          <w:rFonts w:ascii="Courier New" w:hAnsi="Courier New" w:cs="Courier New"/>
          <w:i/>
          <w:iCs/>
          <w:sz w:val="28"/>
          <w:szCs w:val="28"/>
        </w:rPr>
        <w:t xml:space="preserve">(o número de gatilhos </w:t>
      </w:r>
      <w:r w:rsidR="3A5E51F8" w:rsidRPr="3831A8F2">
        <w:rPr>
          <w:rFonts w:ascii="Courier New" w:hAnsi="Courier New" w:cs="Courier New"/>
          <w:i/>
          <w:iCs/>
          <w:sz w:val="28"/>
          <w:szCs w:val="28"/>
        </w:rPr>
        <w:t>teria de ser menor que 3</w:t>
      </w:r>
      <w:r w:rsidR="3A5E51F8" w:rsidRPr="3F6450A0">
        <w:rPr>
          <w:rFonts w:ascii="Courier New" w:hAnsi="Courier New" w:cs="Courier New"/>
          <w:i/>
          <w:iCs/>
          <w:sz w:val="28"/>
          <w:szCs w:val="28"/>
        </w:rPr>
        <w:t>)</w:t>
      </w:r>
      <w:r w:rsidR="752ADF40" w:rsidRPr="3F6450A0">
        <w:rPr>
          <w:rFonts w:ascii="Courier New" w:hAnsi="Courier New" w:cs="Courier New"/>
          <w:i/>
          <w:iCs/>
          <w:sz w:val="28"/>
          <w:szCs w:val="28"/>
        </w:rPr>
        <w:t>,</w:t>
      </w:r>
      <w:r w:rsidR="752ADF40" w:rsidRPr="2C80E1E5">
        <w:rPr>
          <w:rFonts w:ascii="Courier New" w:hAnsi="Courier New" w:cs="Courier New"/>
          <w:i/>
          <w:iCs/>
          <w:sz w:val="28"/>
          <w:szCs w:val="28"/>
        </w:rPr>
        <w:t xml:space="preserve"> o número de </w:t>
      </w:r>
      <w:r w:rsidR="752ADF40" w:rsidRPr="58ECE60F">
        <w:rPr>
          <w:rFonts w:ascii="Courier New" w:hAnsi="Courier New" w:cs="Courier New"/>
          <w:i/>
          <w:iCs/>
          <w:sz w:val="28"/>
          <w:szCs w:val="28"/>
        </w:rPr>
        <w:t>gatilhos</w:t>
      </w:r>
      <w:r w:rsidR="752ADF40" w:rsidRPr="0B6AF67E">
        <w:rPr>
          <w:rFonts w:ascii="Courier New" w:hAnsi="Courier New" w:cs="Courier New"/>
          <w:i/>
          <w:iCs/>
          <w:sz w:val="28"/>
          <w:szCs w:val="28"/>
        </w:rPr>
        <w:t xml:space="preserve"> nessa </w:t>
      </w:r>
      <w:r w:rsidR="752ADF40" w:rsidRPr="501907B2">
        <w:rPr>
          <w:rFonts w:ascii="Courier New" w:hAnsi="Courier New" w:cs="Courier New"/>
          <w:i/>
          <w:iCs/>
          <w:sz w:val="28"/>
          <w:szCs w:val="28"/>
        </w:rPr>
        <w:t>sala é incrementado</w:t>
      </w:r>
      <w:r w:rsidRPr="2C80E1E5">
        <w:rPr>
          <w:rFonts w:ascii="Courier New" w:hAnsi="Courier New" w:cs="Courier New"/>
          <w:i/>
          <w:iCs/>
          <w:sz w:val="28"/>
          <w:szCs w:val="28"/>
        </w:rPr>
        <w:t>,</w:t>
      </w:r>
      <w:r w:rsidRPr="2C22F584">
        <w:rPr>
          <w:rFonts w:ascii="Courier New" w:hAnsi="Courier New" w:cs="Courier New"/>
          <w:i/>
          <w:iCs/>
          <w:sz w:val="28"/>
          <w:szCs w:val="28"/>
        </w:rPr>
        <w:t xml:space="preserve"> </w:t>
      </w:r>
      <w:r w:rsidR="0C6388AD" w:rsidRPr="537A814A">
        <w:rPr>
          <w:rFonts w:ascii="Courier New" w:hAnsi="Courier New" w:cs="Courier New"/>
          <w:i/>
          <w:iCs/>
          <w:sz w:val="28"/>
          <w:szCs w:val="28"/>
        </w:rPr>
        <w:t xml:space="preserve">depois </w:t>
      </w:r>
      <w:r w:rsidRPr="537A814A">
        <w:rPr>
          <w:rFonts w:ascii="Courier New" w:hAnsi="Courier New" w:cs="Courier New"/>
          <w:i/>
          <w:iCs/>
          <w:sz w:val="28"/>
          <w:szCs w:val="28"/>
        </w:rPr>
        <w:t>é</w:t>
      </w:r>
      <w:r w:rsidRPr="2C22F584">
        <w:rPr>
          <w:rFonts w:ascii="Courier New" w:hAnsi="Courier New" w:cs="Courier New"/>
          <w:i/>
          <w:iCs/>
          <w:sz w:val="28"/>
          <w:szCs w:val="28"/>
        </w:rPr>
        <w:t xml:space="preserve"> verificado</w:t>
      </w:r>
      <w:r w:rsidRPr="7BC2C191">
        <w:rPr>
          <w:rFonts w:ascii="Courier New" w:hAnsi="Courier New" w:cs="Courier New"/>
          <w:i/>
          <w:iCs/>
          <w:sz w:val="28"/>
          <w:szCs w:val="28"/>
        </w:rPr>
        <w:t xml:space="preserve"> </w:t>
      </w:r>
      <w:r w:rsidR="5ED183DC" w:rsidRPr="42377CCD">
        <w:rPr>
          <w:rFonts w:ascii="Courier New" w:hAnsi="Courier New" w:cs="Courier New"/>
          <w:i/>
          <w:iCs/>
          <w:sz w:val="28"/>
          <w:szCs w:val="28"/>
        </w:rPr>
        <w:t xml:space="preserve">a quantidade </w:t>
      </w:r>
      <w:r w:rsidR="5ED183DC" w:rsidRPr="29E3D331">
        <w:rPr>
          <w:rFonts w:ascii="Courier New" w:hAnsi="Courier New" w:cs="Courier New"/>
          <w:i/>
          <w:iCs/>
          <w:sz w:val="28"/>
          <w:szCs w:val="28"/>
        </w:rPr>
        <w:t>de marsamis odd e even</w:t>
      </w:r>
      <w:r w:rsidR="2A8DEC0C" w:rsidRPr="096CCD54">
        <w:rPr>
          <w:rFonts w:ascii="Courier New" w:hAnsi="Courier New" w:cs="Courier New"/>
          <w:i/>
          <w:iCs/>
          <w:sz w:val="28"/>
          <w:szCs w:val="28"/>
        </w:rPr>
        <w:t>,</w:t>
      </w:r>
      <w:r w:rsidR="2A8DEC0C" w:rsidRPr="4908AFD3">
        <w:rPr>
          <w:rFonts w:ascii="Courier New" w:hAnsi="Courier New" w:cs="Courier New"/>
          <w:i/>
          <w:iCs/>
          <w:sz w:val="28"/>
          <w:szCs w:val="28"/>
        </w:rPr>
        <w:t xml:space="preserve"> se </w:t>
      </w:r>
      <w:r w:rsidR="2A8DEC0C" w:rsidRPr="368C5886">
        <w:rPr>
          <w:rFonts w:ascii="Courier New" w:hAnsi="Courier New" w:cs="Courier New"/>
          <w:i/>
          <w:iCs/>
          <w:sz w:val="28"/>
          <w:szCs w:val="28"/>
        </w:rPr>
        <w:t>a quantidade for igual</w:t>
      </w:r>
      <w:r w:rsidR="2F92AC6E" w:rsidRPr="1039E1A2">
        <w:rPr>
          <w:rFonts w:ascii="Courier New" w:hAnsi="Courier New" w:cs="Courier New"/>
          <w:i/>
          <w:iCs/>
          <w:sz w:val="28"/>
          <w:szCs w:val="28"/>
        </w:rPr>
        <w:t>,</w:t>
      </w:r>
      <w:r w:rsidR="2F92AC6E" w:rsidRPr="6160ACE9">
        <w:rPr>
          <w:rFonts w:ascii="Courier New" w:hAnsi="Courier New" w:cs="Courier New"/>
          <w:i/>
          <w:iCs/>
          <w:sz w:val="28"/>
          <w:szCs w:val="28"/>
        </w:rPr>
        <w:t xml:space="preserve"> então </w:t>
      </w:r>
      <w:r w:rsidR="7AB69E2C" w:rsidRPr="4B75FB02">
        <w:rPr>
          <w:rFonts w:ascii="Courier New" w:hAnsi="Courier New" w:cs="Courier New"/>
          <w:i/>
          <w:iCs/>
          <w:sz w:val="28"/>
          <w:szCs w:val="28"/>
        </w:rPr>
        <w:t>os pontos</w:t>
      </w:r>
      <w:r w:rsidR="7AB69E2C" w:rsidRPr="255B3AD6">
        <w:rPr>
          <w:rFonts w:ascii="Courier New" w:hAnsi="Courier New" w:cs="Courier New"/>
          <w:i/>
          <w:iCs/>
          <w:sz w:val="28"/>
          <w:szCs w:val="28"/>
        </w:rPr>
        <w:t xml:space="preserve"> nessa sala </w:t>
      </w:r>
      <w:r w:rsidR="7AB69E2C" w:rsidRPr="2B844356">
        <w:rPr>
          <w:rFonts w:ascii="Courier New" w:hAnsi="Courier New" w:cs="Courier New"/>
          <w:i/>
          <w:iCs/>
          <w:sz w:val="28"/>
          <w:szCs w:val="28"/>
        </w:rPr>
        <w:t>são</w:t>
      </w:r>
      <w:r w:rsidR="7AB69E2C" w:rsidRPr="29CC6AD2">
        <w:rPr>
          <w:rFonts w:ascii="Courier New" w:hAnsi="Courier New" w:cs="Courier New"/>
          <w:i/>
          <w:iCs/>
          <w:sz w:val="28"/>
          <w:szCs w:val="28"/>
        </w:rPr>
        <w:t xml:space="preserve"> </w:t>
      </w:r>
      <w:r w:rsidR="7AB69E2C" w:rsidRPr="5AAEBA4B">
        <w:rPr>
          <w:rFonts w:ascii="Courier New" w:hAnsi="Courier New" w:cs="Courier New"/>
          <w:i/>
          <w:iCs/>
          <w:sz w:val="28"/>
          <w:szCs w:val="28"/>
        </w:rPr>
        <w:t>incrementados</w:t>
      </w:r>
      <w:r w:rsidR="6842DD7D" w:rsidRPr="07892D7C">
        <w:rPr>
          <w:rFonts w:ascii="Courier New" w:hAnsi="Courier New" w:cs="Courier New"/>
          <w:i/>
          <w:iCs/>
          <w:sz w:val="28"/>
          <w:szCs w:val="28"/>
        </w:rPr>
        <w:t xml:space="preserve">, </w:t>
      </w:r>
      <w:r w:rsidR="6842DD7D" w:rsidRPr="34F2046E">
        <w:rPr>
          <w:rFonts w:ascii="Courier New" w:hAnsi="Courier New" w:cs="Courier New"/>
          <w:i/>
          <w:iCs/>
          <w:sz w:val="28"/>
          <w:szCs w:val="28"/>
        </w:rPr>
        <w:t xml:space="preserve">se o número de </w:t>
      </w:r>
      <w:r w:rsidR="6842DD7D" w:rsidRPr="77516FA3">
        <w:rPr>
          <w:rFonts w:ascii="Courier New" w:hAnsi="Courier New" w:cs="Courier New"/>
          <w:i/>
          <w:iCs/>
          <w:sz w:val="28"/>
          <w:szCs w:val="28"/>
        </w:rPr>
        <w:t>marsamis odd e even não estiverem equilibrados</w:t>
      </w:r>
      <w:r w:rsidR="6842DD7D" w:rsidRPr="40510065">
        <w:rPr>
          <w:rFonts w:ascii="Courier New" w:hAnsi="Courier New" w:cs="Courier New"/>
          <w:i/>
          <w:iCs/>
          <w:sz w:val="28"/>
          <w:szCs w:val="28"/>
        </w:rPr>
        <w:t>, a sala perde</w:t>
      </w:r>
      <w:r w:rsidR="00E36C48">
        <w:rPr>
          <w:rFonts w:ascii="Courier New" w:hAnsi="Courier New" w:cs="Courier New"/>
          <w:i/>
          <w:iCs/>
          <w:sz w:val="28"/>
          <w:szCs w:val="28"/>
        </w:rPr>
        <w:t xml:space="preserve"> </w:t>
      </w:r>
      <w:r w:rsidR="6DC4444A" w:rsidRPr="3FBB7ECE">
        <w:rPr>
          <w:rFonts w:ascii="Courier New" w:hAnsi="Courier New" w:cs="Courier New"/>
          <w:i/>
          <w:iCs/>
          <w:sz w:val="28"/>
          <w:szCs w:val="28"/>
        </w:rPr>
        <w:t>0.5 pontos.</w:t>
      </w:r>
      <w:r w:rsidR="00E36C48" w:rsidRPr="4984A678">
        <w:rPr>
          <w:rFonts w:ascii="Courier New" w:hAnsi="Courier New" w:cs="Courier New"/>
          <w:i/>
          <w:iCs/>
          <w:sz w:val="28"/>
          <w:szCs w:val="28"/>
        </w:rPr>
        <w:t xml:space="preserve"> </w:t>
      </w:r>
    </w:p>
    <w:p w14:paraId="4529A8D9" w14:textId="37BAAABE" w:rsidR="00525E95" w:rsidRPr="00744F02" w:rsidRDefault="00B565A6" w:rsidP="00525E95">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rPr>
          <w:rFonts w:ascii="Courier New" w:hAnsi="Courier New" w:cs="Courier New"/>
          <w:i/>
          <w:iCs/>
          <w:sz w:val="28"/>
          <w:szCs w:val="28"/>
        </w:rPr>
      </w:pPr>
      <w:r>
        <w:rPr>
          <w:rFonts w:ascii="Courier New" w:hAnsi="Courier New" w:cs="Courier New"/>
          <w:i/>
          <w:iCs/>
          <w:sz w:val="28"/>
          <w:szCs w:val="28"/>
        </w:rPr>
        <w:t xml:space="preserve"> </w:t>
      </w:r>
      <w:r w:rsidR="00525E95">
        <w:rPr>
          <w:rFonts w:ascii="Courier New" w:hAnsi="Courier New" w:cs="Courier New"/>
          <w:i/>
          <w:iCs/>
          <w:sz w:val="28"/>
          <w:szCs w:val="28"/>
        </w:rPr>
        <w:t>Para detectar estes acontecimentos temos</w:t>
      </w:r>
      <w:r w:rsidR="00AE6C9E">
        <w:rPr>
          <w:rFonts w:ascii="Courier New" w:hAnsi="Courier New" w:cs="Courier New"/>
          <w:i/>
          <w:iCs/>
          <w:sz w:val="28"/>
          <w:szCs w:val="28"/>
        </w:rPr>
        <w:t xml:space="preserve"> de ter um algoritmo</w:t>
      </w:r>
      <w:r w:rsidR="00267E48">
        <w:rPr>
          <w:rFonts w:ascii="Courier New" w:hAnsi="Courier New" w:cs="Courier New"/>
          <w:i/>
          <w:iCs/>
          <w:sz w:val="28"/>
          <w:szCs w:val="28"/>
        </w:rPr>
        <w:t>, e verificar em que salas os marsamis estão</w:t>
      </w:r>
      <w:r w:rsidR="32E5317B" w:rsidRPr="6B1C85FD">
        <w:rPr>
          <w:rFonts w:ascii="Courier New" w:hAnsi="Courier New" w:cs="Courier New"/>
          <w:i/>
          <w:iCs/>
          <w:sz w:val="28"/>
          <w:szCs w:val="28"/>
        </w:rPr>
        <w:t>.</w:t>
      </w:r>
    </w:p>
    <w:p w14:paraId="10F357BF" w14:textId="356356D9" w:rsidR="00E61B63" w:rsidRPr="00744F02" w:rsidRDefault="32E5317B"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r w:rsidRPr="6B1C85FD">
        <w:rPr>
          <w:rFonts w:ascii="Courier New" w:hAnsi="Courier New" w:cs="Courier New"/>
          <w:i/>
          <w:iCs/>
          <w:sz w:val="28"/>
          <w:szCs w:val="28"/>
        </w:rPr>
        <w:t xml:space="preserve">Tal algoritmo baseia-se na utilização de dois </w:t>
      </w:r>
      <w:r w:rsidR="19D27554" w:rsidRPr="6B1C85FD">
        <w:rPr>
          <w:rFonts w:ascii="Courier New" w:hAnsi="Courier New" w:cs="Courier New"/>
          <w:i/>
          <w:iCs/>
          <w:sz w:val="28"/>
          <w:szCs w:val="28"/>
        </w:rPr>
        <w:t xml:space="preserve">maps, sendo estes </w:t>
      </w:r>
      <w:r w:rsidR="0B6E222C" w:rsidRPr="6B1C85FD">
        <w:rPr>
          <w:rFonts w:ascii="Courier New" w:hAnsi="Courier New" w:cs="Courier New"/>
          <w:i/>
          <w:iCs/>
          <w:sz w:val="28"/>
          <w:szCs w:val="28"/>
        </w:rPr>
        <w:t>mapMarsami, que mapeia a sala em que cada Marsami se encontra</w:t>
      </w:r>
      <w:r w:rsidR="2B5135CC" w:rsidRPr="6B1C85FD">
        <w:rPr>
          <w:rFonts w:ascii="Courier New" w:hAnsi="Courier New" w:cs="Courier New"/>
          <w:i/>
          <w:iCs/>
          <w:sz w:val="28"/>
          <w:szCs w:val="28"/>
        </w:rPr>
        <w:t xml:space="preserve"> (</w:t>
      </w:r>
      <w:r w:rsidR="0B6E222C" w:rsidRPr="6B1C85FD">
        <w:rPr>
          <w:rFonts w:ascii="Courier New" w:hAnsi="Courier New" w:cs="Courier New"/>
          <w:i/>
          <w:iCs/>
          <w:sz w:val="28"/>
          <w:szCs w:val="28"/>
        </w:rPr>
        <w:t>garantindo assim uma verificação ex</w:t>
      </w:r>
      <w:r w:rsidR="57F9FB3E" w:rsidRPr="6B1C85FD">
        <w:rPr>
          <w:rFonts w:ascii="Courier New" w:hAnsi="Courier New" w:cs="Courier New"/>
          <w:i/>
          <w:iCs/>
          <w:sz w:val="28"/>
          <w:szCs w:val="28"/>
        </w:rPr>
        <w:t>tra nos movimentos dos Marsamis e aumentando a fiabilidade</w:t>
      </w:r>
      <w:r w:rsidR="0B6E222C" w:rsidRPr="6B1C85FD">
        <w:rPr>
          <w:rFonts w:ascii="Courier New" w:hAnsi="Courier New" w:cs="Courier New"/>
          <w:i/>
          <w:iCs/>
          <w:sz w:val="28"/>
          <w:szCs w:val="28"/>
        </w:rPr>
        <w:t xml:space="preserve"> </w:t>
      </w:r>
      <w:r w:rsidR="0CC6E152" w:rsidRPr="6B1C85FD">
        <w:rPr>
          <w:rFonts w:ascii="Courier New" w:hAnsi="Courier New" w:cs="Courier New"/>
          <w:i/>
          <w:iCs/>
          <w:sz w:val="28"/>
          <w:szCs w:val="28"/>
        </w:rPr>
        <w:t>do algoritmo)</w:t>
      </w:r>
      <w:r w:rsidR="3A9B97AE" w:rsidRPr="6B1C85FD">
        <w:rPr>
          <w:rFonts w:ascii="Courier New" w:hAnsi="Courier New" w:cs="Courier New"/>
          <w:i/>
          <w:iCs/>
          <w:sz w:val="28"/>
          <w:szCs w:val="28"/>
        </w:rPr>
        <w:t xml:space="preserve">, </w:t>
      </w:r>
      <w:r w:rsidR="0CC6E152" w:rsidRPr="6B1C85FD">
        <w:rPr>
          <w:rFonts w:ascii="Courier New" w:hAnsi="Courier New" w:cs="Courier New"/>
          <w:i/>
          <w:iCs/>
          <w:sz w:val="28"/>
          <w:szCs w:val="28"/>
        </w:rPr>
        <w:t>e</w:t>
      </w:r>
      <w:r w:rsidR="36579EC3" w:rsidRPr="6B1C85FD">
        <w:rPr>
          <w:rFonts w:ascii="Courier New" w:hAnsi="Courier New" w:cs="Courier New"/>
          <w:i/>
          <w:iCs/>
          <w:sz w:val="28"/>
          <w:szCs w:val="28"/>
        </w:rPr>
        <w:t xml:space="preserve"> mapSalas, que </w:t>
      </w:r>
      <w:r w:rsidR="2206D7A2" w:rsidRPr="6B1C85FD">
        <w:rPr>
          <w:rFonts w:ascii="Courier New" w:hAnsi="Courier New" w:cs="Courier New"/>
          <w:i/>
          <w:iCs/>
          <w:sz w:val="28"/>
          <w:szCs w:val="28"/>
        </w:rPr>
        <w:t xml:space="preserve">guarda um tuplo da quantidade de Marsamis pares e </w:t>
      </w:r>
      <w:r w:rsidR="664AE974" w:rsidRPr="6B1C85FD">
        <w:rPr>
          <w:rFonts w:ascii="Courier New" w:hAnsi="Courier New" w:cs="Courier New"/>
          <w:i/>
          <w:iCs/>
          <w:sz w:val="28"/>
          <w:szCs w:val="28"/>
        </w:rPr>
        <w:t>ímpares</w:t>
      </w:r>
      <w:r w:rsidR="2206D7A2" w:rsidRPr="6B1C85FD">
        <w:rPr>
          <w:rFonts w:ascii="Courier New" w:hAnsi="Courier New" w:cs="Courier New"/>
          <w:i/>
          <w:iCs/>
          <w:sz w:val="28"/>
          <w:szCs w:val="28"/>
        </w:rPr>
        <w:t xml:space="preserve"> em cada sala.</w:t>
      </w:r>
    </w:p>
    <w:p w14:paraId="627A004B" w14:textId="77777777" w:rsidR="00E61B63"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2D79E6B" w14:textId="77777777" w:rsidR="00A952CD" w:rsidRDefault="00A952CD"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D7EE4A1" w14:textId="77777777" w:rsidR="00A952CD" w:rsidRPr="00744F02" w:rsidRDefault="00A952CD"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7D6A2924"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CB9397E"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18DF9AE0"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5453FD7"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5CAF0B59"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425332EB"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0CD53632"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6A8CC0F4"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34D33199" w14:textId="77777777" w:rsidR="00E61B63" w:rsidRPr="00744F02" w:rsidRDefault="00E61B63" w:rsidP="00744F02">
      <w:pPr>
        <w:pBdr>
          <w:top w:val="single" w:sz="4" w:space="1" w:color="auto"/>
          <w:left w:val="single" w:sz="4" w:space="4" w:color="auto"/>
          <w:bottom w:val="single" w:sz="4" w:space="1" w:color="auto"/>
          <w:right w:val="single" w:sz="4" w:space="0" w:color="auto"/>
        </w:pBdr>
        <w:shd w:val="clear" w:color="auto" w:fill="D9D9D9" w:themeFill="background1" w:themeFillShade="D9"/>
        <w:tabs>
          <w:tab w:val="left" w:pos="2382"/>
        </w:tabs>
        <w:ind w:right="424" w:firstLine="142"/>
        <w:rPr>
          <w:rFonts w:ascii="Courier New" w:hAnsi="Courier New" w:cs="Courier New"/>
          <w:i/>
          <w:iCs/>
          <w:sz w:val="28"/>
          <w:szCs w:val="28"/>
        </w:rPr>
      </w:pPr>
    </w:p>
    <w:p w14:paraId="19E9A0BF" w14:textId="1585B995" w:rsidR="00744F02" w:rsidRDefault="00744F02">
      <w:pPr>
        <w:rPr>
          <w:rFonts w:asciiTheme="majorHAnsi" w:eastAsiaTheme="majorEastAsia" w:hAnsiTheme="majorHAnsi" w:cstheme="majorBidi"/>
          <w:color w:val="243F60" w:themeColor="accent1" w:themeShade="7F"/>
          <w:sz w:val="24"/>
          <w:szCs w:val="24"/>
          <w:lang w:val="pt-BR"/>
        </w:rPr>
      </w:pPr>
      <w:r>
        <w:rPr>
          <w:rFonts w:asciiTheme="majorHAnsi" w:eastAsiaTheme="majorEastAsia" w:hAnsiTheme="majorHAnsi" w:cstheme="majorBidi"/>
          <w:color w:val="243F60" w:themeColor="accent1" w:themeShade="7F"/>
          <w:sz w:val="24"/>
          <w:szCs w:val="24"/>
          <w:lang w:val="pt-BR"/>
        </w:rPr>
        <w:br w:type="page"/>
      </w:r>
    </w:p>
    <w:p w14:paraId="153D94B2" w14:textId="0066FADA" w:rsidR="00407532" w:rsidRDefault="00DA6275" w:rsidP="00E61B63">
      <w:pPr>
        <w:pStyle w:val="Heading2"/>
      </w:pPr>
      <w:bookmarkStart w:id="16" w:name="_Ref134816711"/>
      <w:bookmarkStart w:id="17" w:name="_Toc181616431"/>
      <w:r>
        <w:rPr>
          <w:noProof/>
        </w:rPr>
        <w:lastRenderedPageBreak/>
        <mc:AlternateContent>
          <mc:Choice Requires="wps">
            <w:drawing>
              <wp:anchor distT="0" distB="0" distL="114300" distR="114300" simplePos="0" relativeHeight="251654656" behindDoc="0" locked="0" layoutInCell="1" allowOverlap="1" wp14:anchorId="1EF1CF3C" wp14:editId="5DA5F966">
                <wp:simplePos x="0" y="0"/>
                <wp:positionH relativeFrom="column">
                  <wp:posOffset>122164</wp:posOffset>
                </wp:positionH>
                <wp:positionV relativeFrom="paragraph">
                  <wp:posOffset>547517</wp:posOffset>
                </wp:positionV>
                <wp:extent cx="5017135" cy="773723"/>
                <wp:effectExtent l="0" t="0" r="12065" b="26670"/>
                <wp:wrapNone/>
                <wp:docPr id="2109021149" name="Rectangle: Folded Corner 85"/>
                <wp:cNvGraphicFramePr/>
                <a:graphic xmlns:a="http://schemas.openxmlformats.org/drawingml/2006/main">
                  <a:graphicData uri="http://schemas.microsoft.com/office/word/2010/wordprocessingShape">
                    <wps:wsp>
                      <wps:cNvSpPr/>
                      <wps:spPr>
                        <a:xfrm>
                          <a:off x="0" y="0"/>
                          <a:ext cx="5017135" cy="773723"/>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064FA8" w14:textId="17A06A95" w:rsidR="00A952CD" w:rsidRPr="00A952CD" w:rsidRDefault="00A952CD" w:rsidP="00A952CD">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Nas secções anteriores foram descritos mecanismos que podem ou não necessitar de recorrer a Store Procedures.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eles deverão ser listados.</w:t>
                            </w:r>
                            <w:r>
                              <w:rPr>
                                <w:rFonts w:asciiTheme="majorHAnsi" w:eastAsiaTheme="majorEastAsia" w:hAnsiTheme="majorHAnsi" w:cstheme="majorBidi"/>
                                <w:i/>
                                <w:color w:val="000000" w:themeColor="text1"/>
                                <w:sz w:val="20"/>
                                <w:szCs w:val="20"/>
                              </w:rPr>
                              <w:t xml:space="preserve"> Na descrição apenas colocar informação que não seja óbvia.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CF3C" id="_x0000_s1082" type="#_x0000_t65" style="position:absolute;left:0;text-align:left;margin-left:9.6pt;margin-top:43.1pt;width:395.05pt;height:60.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" adj="18000" fillcolor="#b8cce4 [1300]" strokecolor="#b8cce4 [1300]" strokeweight="2pt">
                <v:textbox inset=",0,,0">
                  <w:txbxContent>
                    <w:p w14:paraId="6E064FA8" w14:textId="17A06A95" w:rsidR="00A952CD" w:rsidRPr="00A952CD" w:rsidRDefault="00A952CD" w:rsidP="00A952CD">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Nas secções anteriores foram descritos mecanismos que podem ou não necessitar de recorrer a Store Procedures.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eles deverão ser listados.</w:t>
                      </w:r>
                      <w:r>
                        <w:rPr>
                          <w:rFonts w:asciiTheme="majorHAnsi" w:eastAsiaTheme="majorEastAsia" w:hAnsiTheme="majorHAnsi" w:cstheme="majorBidi"/>
                          <w:i/>
                          <w:color w:val="000000" w:themeColor="text1"/>
                          <w:sz w:val="20"/>
                          <w:szCs w:val="20"/>
                        </w:rPr>
                        <w:t xml:space="preserve"> Na descrição apenas colocar informação que não seja óbvia. </w:t>
                      </w:r>
                    </w:p>
                  </w:txbxContent>
                </v:textbox>
              </v:shape>
            </w:pict>
          </mc:Fallback>
        </mc:AlternateContent>
      </w:r>
      <w:r w:rsidR="00407532">
        <w:t xml:space="preserve">Especificação de </w:t>
      </w:r>
      <w:r w:rsidR="00E61B63">
        <w:t>Store Procedures SQL</w:t>
      </w:r>
      <w:bookmarkEnd w:id="16"/>
      <w:r w:rsidR="00364D41">
        <w:t xml:space="preserve"> </w:t>
      </w:r>
      <w:r w:rsidR="00A952CD">
        <w:t>de apoio à migração e tratamento de dados</w:t>
      </w:r>
      <w:bookmarkEnd w:id="17"/>
    </w:p>
    <w:p w14:paraId="58A13CE5" w14:textId="332104CE" w:rsidR="00A952CD" w:rsidRDefault="00A952CD" w:rsidP="00A952CD"/>
    <w:p w14:paraId="63F1ABFA" w14:textId="2A763E94" w:rsidR="00A952CD" w:rsidRDefault="00A952CD" w:rsidP="00A952CD"/>
    <w:p w14:paraId="093ACF44" w14:textId="408E9633" w:rsidR="00A952CD" w:rsidRDefault="00A952CD" w:rsidP="00A952CD"/>
    <w:tbl>
      <w:tblPr>
        <w:tblStyle w:val="GridTable1Light"/>
        <w:tblW w:w="7933" w:type="dxa"/>
        <w:tblLayout w:type="fixed"/>
        <w:tblLook w:val="04A0" w:firstRow="1" w:lastRow="0" w:firstColumn="1" w:lastColumn="0" w:noHBand="0" w:noVBand="1"/>
      </w:tblPr>
      <w:tblGrid>
        <w:gridCol w:w="1577"/>
        <w:gridCol w:w="3380"/>
        <w:gridCol w:w="2976"/>
      </w:tblGrid>
      <w:tr w:rsidR="00364D41" w:rsidRPr="00AB4D00" w14:paraId="3DB8EEFF" w14:textId="77777777" w:rsidTr="00A95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shd w:val="clear" w:color="auto" w:fill="000000" w:themeFill="text1"/>
          </w:tcPr>
          <w:p w14:paraId="767E2722" w14:textId="6862649D" w:rsidR="00364D41" w:rsidRPr="00AB4D00" w:rsidRDefault="00364D41" w:rsidP="00BA456B">
            <w:pPr>
              <w:jc w:val="center"/>
              <w:rPr>
                <w:rFonts w:ascii="Courier New" w:hAnsi="Courier New" w:cs="Courier New"/>
                <w:sz w:val="20"/>
                <w:szCs w:val="20"/>
              </w:rPr>
            </w:pPr>
            <w:r w:rsidRPr="00AB4D00">
              <w:rPr>
                <w:rFonts w:ascii="Courier New" w:hAnsi="Courier New" w:cs="Courier New"/>
                <w:sz w:val="20"/>
                <w:szCs w:val="20"/>
              </w:rPr>
              <w:t xml:space="preserve">Nome </w:t>
            </w:r>
            <w:r w:rsidR="00A952CD">
              <w:rPr>
                <w:rFonts w:ascii="Courier New" w:hAnsi="Courier New" w:cs="Courier New"/>
                <w:sz w:val="20"/>
                <w:szCs w:val="20"/>
              </w:rPr>
              <w:t>SP</w:t>
            </w:r>
          </w:p>
        </w:tc>
        <w:tc>
          <w:tcPr>
            <w:tcW w:w="3380" w:type="dxa"/>
            <w:shd w:val="clear" w:color="auto" w:fill="000000" w:themeFill="text1"/>
          </w:tcPr>
          <w:p w14:paraId="60B04593" w14:textId="45DDB3DA" w:rsidR="00364D41" w:rsidRPr="00AB4D00" w:rsidRDefault="00A952CD" w:rsidP="00BA456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Pr>
                <w:rFonts w:ascii="Courier New" w:hAnsi="Courier New" w:cs="Courier New"/>
                <w:sz w:val="20"/>
                <w:szCs w:val="20"/>
              </w:rPr>
              <w:t>Argumentos</w:t>
            </w:r>
          </w:p>
        </w:tc>
        <w:tc>
          <w:tcPr>
            <w:tcW w:w="2976" w:type="dxa"/>
            <w:shd w:val="clear" w:color="auto" w:fill="000000" w:themeFill="text1"/>
          </w:tcPr>
          <w:p w14:paraId="7A08C6A0" w14:textId="77777777" w:rsidR="00364D41" w:rsidRPr="00AB4D00" w:rsidRDefault="00364D41" w:rsidP="00BA456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AB4D00">
              <w:rPr>
                <w:rFonts w:ascii="Courier New" w:hAnsi="Courier New" w:cs="Courier New"/>
                <w:sz w:val="20"/>
                <w:szCs w:val="20"/>
              </w:rPr>
              <w:t>Muito breve descrição</w:t>
            </w:r>
          </w:p>
        </w:tc>
      </w:tr>
      <w:tr w:rsidR="00364D41" w14:paraId="64196699" w14:textId="77777777" w:rsidTr="00A952CD">
        <w:tc>
          <w:tcPr>
            <w:cnfStyle w:val="001000000000" w:firstRow="0" w:lastRow="0" w:firstColumn="1" w:lastColumn="0" w:oddVBand="0" w:evenVBand="0" w:oddHBand="0" w:evenHBand="0" w:firstRowFirstColumn="0" w:firstRowLastColumn="0" w:lastRowFirstColumn="0" w:lastRowLastColumn="0"/>
            <w:tcW w:w="1577" w:type="dxa"/>
          </w:tcPr>
          <w:p w14:paraId="397402FE" w14:textId="77777777" w:rsidR="00364D41" w:rsidRPr="00A952CD" w:rsidRDefault="00364D41" w:rsidP="00A952CD">
            <w:pPr>
              <w:rPr>
                <w:rFonts w:ascii="Courier New" w:hAnsi="Courier New" w:cs="Courier New"/>
                <w:b w:val="0"/>
                <w:bCs w:val="0"/>
                <w:sz w:val="28"/>
                <w:szCs w:val="28"/>
              </w:rPr>
            </w:pPr>
          </w:p>
          <w:p w14:paraId="7AB584AD" w14:textId="77777777" w:rsidR="00A952CD" w:rsidRPr="00A952CD" w:rsidRDefault="00A952CD" w:rsidP="00A952CD">
            <w:pPr>
              <w:rPr>
                <w:rFonts w:ascii="Courier New" w:hAnsi="Courier New" w:cs="Courier New"/>
                <w:sz w:val="28"/>
                <w:szCs w:val="28"/>
              </w:rPr>
            </w:pPr>
          </w:p>
        </w:tc>
        <w:tc>
          <w:tcPr>
            <w:tcW w:w="3380" w:type="dxa"/>
          </w:tcPr>
          <w:p w14:paraId="20AFCB19" w14:textId="098993A9" w:rsidR="00364D41" w:rsidRPr="00A952CD" w:rsidRDefault="00364D41"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2976" w:type="dxa"/>
          </w:tcPr>
          <w:p w14:paraId="115AD13A" w14:textId="77777777" w:rsidR="00364D41" w:rsidRPr="00A952CD" w:rsidRDefault="00364D41"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364D41" w14:paraId="0C10AA53" w14:textId="77777777" w:rsidTr="00A952CD">
        <w:tc>
          <w:tcPr>
            <w:cnfStyle w:val="001000000000" w:firstRow="0" w:lastRow="0" w:firstColumn="1" w:lastColumn="0" w:oddVBand="0" w:evenVBand="0" w:oddHBand="0" w:evenHBand="0" w:firstRowFirstColumn="0" w:firstRowLastColumn="0" w:lastRowFirstColumn="0" w:lastRowLastColumn="0"/>
            <w:tcW w:w="1577" w:type="dxa"/>
            <w:shd w:val="clear" w:color="auto" w:fill="D9D9D9" w:themeFill="background1" w:themeFillShade="D9"/>
          </w:tcPr>
          <w:p w14:paraId="4AEA1D8F" w14:textId="77777777" w:rsidR="00364D41" w:rsidRPr="00A952CD" w:rsidRDefault="00364D41" w:rsidP="00A952CD">
            <w:pPr>
              <w:rPr>
                <w:rFonts w:ascii="Courier New" w:hAnsi="Courier New" w:cs="Courier New"/>
                <w:b w:val="0"/>
                <w:bCs w:val="0"/>
                <w:sz w:val="28"/>
                <w:szCs w:val="28"/>
              </w:rPr>
            </w:pPr>
          </w:p>
          <w:p w14:paraId="3D81F531" w14:textId="77777777" w:rsidR="00A952CD" w:rsidRPr="00A952CD" w:rsidRDefault="00A952CD" w:rsidP="00A952CD">
            <w:pPr>
              <w:rPr>
                <w:rFonts w:ascii="Courier New" w:hAnsi="Courier New" w:cs="Courier New"/>
                <w:sz w:val="28"/>
                <w:szCs w:val="28"/>
              </w:rPr>
            </w:pPr>
          </w:p>
        </w:tc>
        <w:tc>
          <w:tcPr>
            <w:tcW w:w="3380" w:type="dxa"/>
            <w:shd w:val="clear" w:color="auto" w:fill="D9D9D9" w:themeFill="background1" w:themeFillShade="D9"/>
          </w:tcPr>
          <w:p w14:paraId="3DA82B13" w14:textId="7296FC1E" w:rsidR="00364D41" w:rsidRPr="00A952CD" w:rsidRDefault="00364D41"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2976" w:type="dxa"/>
            <w:shd w:val="clear" w:color="auto" w:fill="D9D9D9" w:themeFill="background1" w:themeFillShade="D9"/>
          </w:tcPr>
          <w:p w14:paraId="1216B454" w14:textId="77777777" w:rsidR="00364D41" w:rsidRPr="00A952CD" w:rsidRDefault="00364D41"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364D41" w14:paraId="24CF9E8F" w14:textId="77777777" w:rsidTr="00A952CD">
        <w:tc>
          <w:tcPr>
            <w:cnfStyle w:val="001000000000" w:firstRow="0" w:lastRow="0" w:firstColumn="1" w:lastColumn="0" w:oddVBand="0" w:evenVBand="0" w:oddHBand="0" w:evenHBand="0" w:firstRowFirstColumn="0" w:firstRowLastColumn="0" w:lastRowFirstColumn="0" w:lastRowLastColumn="0"/>
            <w:tcW w:w="1577" w:type="dxa"/>
          </w:tcPr>
          <w:p w14:paraId="5BFAA92E" w14:textId="77777777" w:rsidR="00364D41" w:rsidRPr="00A952CD" w:rsidRDefault="00364D41" w:rsidP="00A952CD">
            <w:pPr>
              <w:rPr>
                <w:rFonts w:ascii="Courier New" w:hAnsi="Courier New" w:cs="Courier New"/>
                <w:b w:val="0"/>
                <w:bCs w:val="0"/>
                <w:sz w:val="28"/>
                <w:szCs w:val="28"/>
              </w:rPr>
            </w:pPr>
          </w:p>
          <w:p w14:paraId="7662E147" w14:textId="77777777" w:rsidR="00A952CD" w:rsidRPr="00A952CD" w:rsidRDefault="00A952CD" w:rsidP="00A952CD">
            <w:pPr>
              <w:rPr>
                <w:rFonts w:ascii="Courier New" w:hAnsi="Courier New" w:cs="Courier New"/>
                <w:sz w:val="28"/>
                <w:szCs w:val="28"/>
              </w:rPr>
            </w:pPr>
          </w:p>
        </w:tc>
        <w:tc>
          <w:tcPr>
            <w:tcW w:w="3380" w:type="dxa"/>
          </w:tcPr>
          <w:p w14:paraId="4A696AA9" w14:textId="0397CC7D" w:rsidR="00364D41" w:rsidRPr="00A952CD" w:rsidRDefault="00364D41"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2976" w:type="dxa"/>
          </w:tcPr>
          <w:p w14:paraId="2DA4C2BD" w14:textId="77777777" w:rsidR="00364D41" w:rsidRPr="00A952CD" w:rsidRDefault="00364D41"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364D41" w14:paraId="054ABA61" w14:textId="77777777" w:rsidTr="00A952CD">
        <w:tc>
          <w:tcPr>
            <w:cnfStyle w:val="001000000000" w:firstRow="0" w:lastRow="0" w:firstColumn="1" w:lastColumn="0" w:oddVBand="0" w:evenVBand="0" w:oddHBand="0" w:evenHBand="0" w:firstRowFirstColumn="0" w:firstRowLastColumn="0" w:lastRowFirstColumn="0" w:lastRowLastColumn="0"/>
            <w:tcW w:w="1577" w:type="dxa"/>
            <w:shd w:val="clear" w:color="auto" w:fill="D9D9D9" w:themeFill="background1" w:themeFillShade="D9"/>
          </w:tcPr>
          <w:p w14:paraId="4C029BE1" w14:textId="2DA36E92" w:rsidR="00A952CD" w:rsidRPr="00A952CD" w:rsidRDefault="00A952CD" w:rsidP="00A952CD">
            <w:pPr>
              <w:rPr>
                <w:rFonts w:ascii="Courier New" w:hAnsi="Courier New" w:cs="Courier New"/>
                <w:sz w:val="28"/>
                <w:szCs w:val="28"/>
              </w:rPr>
            </w:pPr>
            <w:r>
              <w:rPr>
                <w:rFonts w:ascii="Courier New" w:hAnsi="Courier New" w:cs="Courier New"/>
                <w:sz w:val="28"/>
                <w:szCs w:val="28"/>
              </w:rPr>
              <w:t>…</w:t>
            </w:r>
          </w:p>
        </w:tc>
        <w:tc>
          <w:tcPr>
            <w:tcW w:w="3380" w:type="dxa"/>
            <w:shd w:val="clear" w:color="auto" w:fill="D9D9D9" w:themeFill="background1" w:themeFillShade="D9"/>
          </w:tcPr>
          <w:p w14:paraId="1B22EEF7" w14:textId="2BA0A65E" w:rsidR="00364D41" w:rsidRPr="00A952CD" w:rsidRDefault="00A952CD"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c>
          <w:tcPr>
            <w:tcW w:w="2976" w:type="dxa"/>
            <w:shd w:val="clear" w:color="auto" w:fill="D9D9D9" w:themeFill="background1" w:themeFillShade="D9"/>
          </w:tcPr>
          <w:p w14:paraId="2087656D" w14:textId="0BEB94FB" w:rsidR="00364D41" w:rsidRPr="00A952CD" w:rsidRDefault="00A952CD" w:rsidP="00A952C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r>
    </w:tbl>
    <w:p w14:paraId="60F43FB9" w14:textId="7EEA5FB7" w:rsidR="000441B9" w:rsidRDefault="000441B9" w:rsidP="00A952CD">
      <w:pPr>
        <w:rPr>
          <w:rFonts w:ascii="Courier New" w:hAnsi="Courier New" w:cs="Courier New"/>
          <w:sz w:val="24"/>
          <w:szCs w:val="24"/>
        </w:rPr>
      </w:pPr>
    </w:p>
    <w:p w14:paraId="3D89B50C" w14:textId="77777777" w:rsidR="00A952CD" w:rsidRDefault="00A952CD">
      <w:pPr>
        <w:rPr>
          <w:rFonts w:asciiTheme="majorHAnsi" w:eastAsiaTheme="majorEastAsia" w:hAnsiTheme="majorHAnsi" w:cstheme="majorBidi"/>
          <w:i/>
          <w:color w:val="365F91" w:themeColor="accent1" w:themeShade="BF"/>
          <w:sz w:val="26"/>
          <w:szCs w:val="26"/>
        </w:rPr>
      </w:pPr>
      <w:r>
        <w:br w:type="page"/>
      </w:r>
    </w:p>
    <w:p w14:paraId="614BECA7" w14:textId="002599CB" w:rsidR="00A952CD" w:rsidRDefault="00A952CD" w:rsidP="00A952CD">
      <w:pPr>
        <w:pStyle w:val="Heading2"/>
      </w:pPr>
      <w:bookmarkStart w:id="18" w:name="_Toc181616432"/>
      <w:r>
        <w:lastRenderedPageBreak/>
        <w:t>Especificação de Triggers de apoio à migração e tratamento de dados</w:t>
      </w:r>
      <w:bookmarkEnd w:id="18"/>
    </w:p>
    <w:p w14:paraId="38C2A4AD" w14:textId="77777777" w:rsidR="00A952CD" w:rsidRDefault="00A952CD" w:rsidP="00A952CD">
      <w:r>
        <w:rPr>
          <w:noProof/>
        </w:rPr>
        <mc:AlternateContent>
          <mc:Choice Requires="wps">
            <w:drawing>
              <wp:anchor distT="0" distB="0" distL="114300" distR="114300" simplePos="0" relativeHeight="251655680" behindDoc="0" locked="0" layoutInCell="1" allowOverlap="1" wp14:anchorId="35470CEA" wp14:editId="01C7370B">
                <wp:simplePos x="0" y="0"/>
                <wp:positionH relativeFrom="column">
                  <wp:posOffset>-1270</wp:posOffset>
                </wp:positionH>
                <wp:positionV relativeFrom="paragraph">
                  <wp:posOffset>-2540</wp:posOffset>
                </wp:positionV>
                <wp:extent cx="5017135" cy="773723"/>
                <wp:effectExtent l="0" t="0" r="12065" b="26670"/>
                <wp:wrapNone/>
                <wp:docPr id="1293066" name="Rectangle: Folded Corner 85"/>
                <wp:cNvGraphicFramePr/>
                <a:graphic xmlns:a="http://schemas.openxmlformats.org/drawingml/2006/main">
                  <a:graphicData uri="http://schemas.microsoft.com/office/word/2010/wordprocessingShape">
                    <wps:wsp>
                      <wps:cNvSpPr/>
                      <wps:spPr>
                        <a:xfrm>
                          <a:off x="0" y="0"/>
                          <a:ext cx="5017135" cy="773723"/>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21BC92" w14:textId="04AE3478" w:rsidR="00A952CD" w:rsidRPr="00A952CD" w:rsidRDefault="00A952CD" w:rsidP="00A952CD">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Nas secções anteriores foram descritos mecanismos que podem ou não necessitar de recorrer a </w:t>
                            </w:r>
                            <w:r>
                              <w:rPr>
                                <w:rFonts w:asciiTheme="majorHAnsi" w:eastAsiaTheme="majorEastAsia" w:hAnsiTheme="majorHAnsi" w:cstheme="majorBidi"/>
                                <w:i/>
                                <w:color w:val="000000" w:themeColor="text1"/>
                                <w:sz w:val="20"/>
                                <w:szCs w:val="20"/>
                              </w:rPr>
                              <w:t>Triggers</w:t>
                            </w:r>
                            <w:r w:rsidRPr="00A952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eles deverão ser listados.</w:t>
                            </w:r>
                            <w:r>
                              <w:rPr>
                                <w:rFonts w:asciiTheme="majorHAnsi" w:eastAsiaTheme="majorEastAsia" w:hAnsiTheme="majorHAnsi" w:cstheme="majorBidi"/>
                                <w:i/>
                                <w:color w:val="000000" w:themeColor="text1"/>
                                <w:sz w:val="20"/>
                                <w:szCs w:val="20"/>
                              </w:rPr>
                              <w:t xml:space="preserve"> Nas Notas apenas colocar informação que não seja óbvia.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0CEA" id="_x0000_s1083" type="#_x0000_t65" style="position:absolute;margin-left:-.1pt;margin-top:-.2pt;width:395.05pt;height:60.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" adj="18000" fillcolor="#b8cce4 [1300]" strokecolor="#b8cce4 [1300]" strokeweight="2pt">
                <v:textbox inset=",0,,0">
                  <w:txbxContent>
                    <w:p w14:paraId="1821BC92" w14:textId="04AE3478" w:rsidR="00A952CD" w:rsidRPr="00A952CD" w:rsidRDefault="00A952CD" w:rsidP="00A952CD">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Nas secções anteriores foram descritos mecanismos que podem ou não necessitar de recorrer a </w:t>
                      </w:r>
                      <w:r>
                        <w:rPr>
                          <w:rFonts w:asciiTheme="majorHAnsi" w:eastAsiaTheme="majorEastAsia" w:hAnsiTheme="majorHAnsi" w:cstheme="majorBidi"/>
                          <w:i/>
                          <w:color w:val="000000" w:themeColor="text1"/>
                          <w:sz w:val="20"/>
                          <w:szCs w:val="20"/>
                        </w:rPr>
                        <w:t>Triggers</w:t>
                      </w:r>
                      <w:r w:rsidRPr="00A952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eles deverão ser listados.</w:t>
                      </w:r>
                      <w:r>
                        <w:rPr>
                          <w:rFonts w:asciiTheme="majorHAnsi" w:eastAsiaTheme="majorEastAsia" w:hAnsiTheme="majorHAnsi" w:cstheme="majorBidi"/>
                          <w:i/>
                          <w:color w:val="000000" w:themeColor="text1"/>
                          <w:sz w:val="20"/>
                          <w:szCs w:val="20"/>
                        </w:rPr>
                        <w:t xml:space="preserve"> Nas Notas apenas colocar informação que não seja óbvia. </w:t>
                      </w:r>
                    </w:p>
                  </w:txbxContent>
                </v:textbox>
              </v:shape>
            </w:pict>
          </mc:Fallback>
        </mc:AlternateContent>
      </w:r>
    </w:p>
    <w:p w14:paraId="1E344ACE" w14:textId="77777777" w:rsidR="00A952CD" w:rsidRDefault="00A952CD" w:rsidP="00A952CD"/>
    <w:p w14:paraId="57267F06" w14:textId="77777777" w:rsidR="00A952CD" w:rsidRDefault="00A952CD" w:rsidP="00A952CD"/>
    <w:tbl>
      <w:tblPr>
        <w:tblStyle w:val="GridTable1Light"/>
        <w:tblW w:w="8075" w:type="dxa"/>
        <w:tblLayout w:type="fixed"/>
        <w:tblLook w:val="04A0" w:firstRow="1" w:lastRow="0" w:firstColumn="1" w:lastColumn="0" w:noHBand="0" w:noVBand="1"/>
      </w:tblPr>
      <w:tblGrid>
        <w:gridCol w:w="1728"/>
        <w:gridCol w:w="1729"/>
        <w:gridCol w:w="1369"/>
        <w:gridCol w:w="1094"/>
        <w:gridCol w:w="2155"/>
      </w:tblGrid>
      <w:tr w:rsidR="00A952CD" w:rsidRPr="001251AE" w14:paraId="3F84AD42" w14:textId="77777777" w:rsidTr="00A95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0000" w:themeFill="text1"/>
          </w:tcPr>
          <w:p w14:paraId="5A65C148" w14:textId="77777777" w:rsidR="00A952CD" w:rsidRPr="001251AE" w:rsidRDefault="00A952CD" w:rsidP="00437A2D">
            <w:pPr>
              <w:jc w:val="center"/>
              <w:rPr>
                <w:rFonts w:ascii="Courier New" w:hAnsi="Courier New" w:cs="Courier New"/>
                <w:sz w:val="20"/>
                <w:szCs w:val="20"/>
              </w:rPr>
            </w:pPr>
            <w:r w:rsidRPr="001251AE">
              <w:rPr>
                <w:rFonts w:ascii="Courier New" w:hAnsi="Courier New" w:cs="Courier New"/>
                <w:sz w:val="20"/>
                <w:szCs w:val="20"/>
              </w:rPr>
              <w:t>Nome Trigger</w:t>
            </w:r>
          </w:p>
        </w:tc>
        <w:tc>
          <w:tcPr>
            <w:tcW w:w="1729" w:type="dxa"/>
            <w:shd w:val="clear" w:color="auto" w:fill="000000" w:themeFill="text1"/>
          </w:tcPr>
          <w:p w14:paraId="0CB4CEA3" w14:textId="77777777" w:rsidR="00A952CD" w:rsidRPr="001251AE" w:rsidRDefault="00A952CD"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Tabela</w:t>
            </w:r>
          </w:p>
        </w:tc>
        <w:tc>
          <w:tcPr>
            <w:tcW w:w="1369" w:type="dxa"/>
            <w:shd w:val="clear" w:color="auto" w:fill="000000" w:themeFill="text1"/>
          </w:tcPr>
          <w:p w14:paraId="0F67F0C6" w14:textId="77777777" w:rsidR="00A952CD" w:rsidRPr="001251AE" w:rsidRDefault="00A952CD"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Tipo de Operação (I,U,D)</w:t>
            </w:r>
          </w:p>
        </w:tc>
        <w:tc>
          <w:tcPr>
            <w:tcW w:w="1094" w:type="dxa"/>
            <w:shd w:val="clear" w:color="auto" w:fill="000000" w:themeFill="text1"/>
          </w:tcPr>
          <w:p w14:paraId="218CA031" w14:textId="77777777" w:rsidR="00A952CD" w:rsidRPr="001251AE" w:rsidRDefault="00A952CD"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 xml:space="preserve">Evento </w:t>
            </w:r>
          </w:p>
          <w:p w14:paraId="2AEA3D7C" w14:textId="77777777" w:rsidR="00A952CD" w:rsidRPr="001251AE" w:rsidRDefault="00A952CD"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(After, Before)</w:t>
            </w:r>
          </w:p>
        </w:tc>
        <w:tc>
          <w:tcPr>
            <w:tcW w:w="2155" w:type="dxa"/>
            <w:shd w:val="clear" w:color="auto" w:fill="000000" w:themeFill="text1"/>
          </w:tcPr>
          <w:p w14:paraId="77459509" w14:textId="77777777" w:rsidR="00A952CD" w:rsidRPr="001251AE" w:rsidRDefault="00A952CD"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4373760D" w14:textId="0DCC40DF" w:rsidR="00A952CD" w:rsidRPr="001251AE" w:rsidRDefault="00A952CD"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Notas</w:t>
            </w:r>
          </w:p>
        </w:tc>
      </w:tr>
      <w:tr w:rsidR="00A952CD" w14:paraId="5617B5DE" w14:textId="77777777" w:rsidTr="00A952CD">
        <w:tc>
          <w:tcPr>
            <w:cnfStyle w:val="001000000000" w:firstRow="0" w:lastRow="0" w:firstColumn="1" w:lastColumn="0" w:oddVBand="0" w:evenVBand="0" w:oddHBand="0" w:evenHBand="0" w:firstRowFirstColumn="0" w:firstRowLastColumn="0" w:lastRowFirstColumn="0" w:lastRowLastColumn="0"/>
            <w:tcW w:w="1728" w:type="dxa"/>
            <w:shd w:val="clear" w:color="auto" w:fill="D9D9D9" w:themeFill="background1" w:themeFillShade="D9"/>
          </w:tcPr>
          <w:p w14:paraId="598F2C47" w14:textId="41A6E1D6" w:rsidR="00A952CD" w:rsidRDefault="00A952CD" w:rsidP="4A02F078">
            <w:pPr>
              <w:jc w:val="center"/>
              <w:rPr>
                <w:rFonts w:ascii="Courier New" w:hAnsi="Courier New" w:cs="Courier New"/>
                <w:sz w:val="24"/>
                <w:szCs w:val="24"/>
              </w:rPr>
            </w:pPr>
          </w:p>
          <w:p w14:paraId="5FF7A354" w14:textId="27A6B089" w:rsidR="00A952CD" w:rsidRDefault="00A952CD" w:rsidP="00437A2D">
            <w:pPr>
              <w:jc w:val="center"/>
              <w:rPr>
                <w:rFonts w:ascii="Courier New" w:hAnsi="Courier New" w:cs="Courier New"/>
                <w:sz w:val="24"/>
                <w:szCs w:val="24"/>
              </w:rPr>
            </w:pPr>
          </w:p>
        </w:tc>
        <w:tc>
          <w:tcPr>
            <w:tcW w:w="1729" w:type="dxa"/>
            <w:shd w:val="clear" w:color="auto" w:fill="D9D9D9" w:themeFill="background1" w:themeFillShade="D9"/>
          </w:tcPr>
          <w:p w14:paraId="3A41AC00" w14:textId="6444AE24"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369" w:type="dxa"/>
            <w:shd w:val="clear" w:color="auto" w:fill="D9D9D9" w:themeFill="background1" w:themeFillShade="D9"/>
          </w:tcPr>
          <w:p w14:paraId="047057B7" w14:textId="32CFA13D"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094" w:type="dxa"/>
            <w:shd w:val="clear" w:color="auto" w:fill="D9D9D9" w:themeFill="background1" w:themeFillShade="D9"/>
          </w:tcPr>
          <w:p w14:paraId="64E1C78B" w14:textId="645BF11B"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55" w:type="dxa"/>
            <w:shd w:val="clear" w:color="auto" w:fill="D9D9D9" w:themeFill="background1" w:themeFillShade="D9"/>
          </w:tcPr>
          <w:p w14:paraId="44B104F3"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A952CD" w14:paraId="5970B252" w14:textId="77777777" w:rsidTr="00A952CD">
        <w:tc>
          <w:tcPr>
            <w:cnfStyle w:val="001000000000" w:firstRow="0" w:lastRow="0" w:firstColumn="1" w:lastColumn="0" w:oddVBand="0" w:evenVBand="0" w:oddHBand="0" w:evenHBand="0" w:firstRowFirstColumn="0" w:firstRowLastColumn="0" w:lastRowFirstColumn="0" w:lastRowLastColumn="0"/>
            <w:tcW w:w="1728" w:type="dxa"/>
          </w:tcPr>
          <w:p w14:paraId="479713BB" w14:textId="77777777" w:rsidR="00A952CD" w:rsidRDefault="00A952CD" w:rsidP="00437A2D">
            <w:pPr>
              <w:jc w:val="center"/>
              <w:rPr>
                <w:rFonts w:ascii="Courier New" w:hAnsi="Courier New" w:cs="Courier New"/>
                <w:sz w:val="24"/>
                <w:szCs w:val="24"/>
              </w:rPr>
            </w:pPr>
          </w:p>
          <w:p w14:paraId="76972207" w14:textId="77777777" w:rsidR="00A952CD" w:rsidRDefault="00A952CD" w:rsidP="00437A2D">
            <w:pPr>
              <w:jc w:val="center"/>
              <w:rPr>
                <w:rFonts w:ascii="Courier New" w:hAnsi="Courier New" w:cs="Courier New"/>
                <w:sz w:val="24"/>
                <w:szCs w:val="24"/>
              </w:rPr>
            </w:pPr>
          </w:p>
          <w:p w14:paraId="66A8EC73" w14:textId="77777777" w:rsidR="00A952CD" w:rsidRDefault="00A952CD" w:rsidP="00437A2D">
            <w:pPr>
              <w:jc w:val="center"/>
              <w:rPr>
                <w:rFonts w:ascii="Courier New" w:hAnsi="Courier New" w:cs="Courier New"/>
                <w:sz w:val="24"/>
                <w:szCs w:val="24"/>
              </w:rPr>
            </w:pPr>
          </w:p>
        </w:tc>
        <w:tc>
          <w:tcPr>
            <w:tcW w:w="1729" w:type="dxa"/>
          </w:tcPr>
          <w:p w14:paraId="7983D9B5"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369" w:type="dxa"/>
          </w:tcPr>
          <w:p w14:paraId="5243DE1A"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094" w:type="dxa"/>
          </w:tcPr>
          <w:p w14:paraId="10AC7446"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55" w:type="dxa"/>
          </w:tcPr>
          <w:p w14:paraId="42F55954"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A952CD" w14:paraId="526D6AAE" w14:textId="77777777" w:rsidTr="00A952CD">
        <w:tc>
          <w:tcPr>
            <w:cnfStyle w:val="001000000000" w:firstRow="0" w:lastRow="0" w:firstColumn="1" w:lastColumn="0" w:oddVBand="0" w:evenVBand="0" w:oddHBand="0" w:evenHBand="0" w:firstRowFirstColumn="0" w:firstRowLastColumn="0" w:lastRowFirstColumn="0" w:lastRowLastColumn="0"/>
            <w:tcW w:w="1728" w:type="dxa"/>
            <w:shd w:val="clear" w:color="auto" w:fill="D9D9D9" w:themeFill="background1" w:themeFillShade="D9"/>
          </w:tcPr>
          <w:p w14:paraId="1408FC8D" w14:textId="77777777" w:rsidR="00A952CD" w:rsidRDefault="00A952CD" w:rsidP="00437A2D">
            <w:pPr>
              <w:jc w:val="center"/>
              <w:rPr>
                <w:rFonts w:ascii="Courier New" w:hAnsi="Courier New" w:cs="Courier New"/>
                <w:sz w:val="24"/>
                <w:szCs w:val="24"/>
              </w:rPr>
            </w:pPr>
          </w:p>
          <w:p w14:paraId="5D232346" w14:textId="77777777" w:rsidR="00A952CD" w:rsidRDefault="00A952CD" w:rsidP="00437A2D">
            <w:pPr>
              <w:jc w:val="center"/>
              <w:rPr>
                <w:rFonts w:ascii="Courier New" w:hAnsi="Courier New" w:cs="Courier New"/>
                <w:sz w:val="24"/>
                <w:szCs w:val="24"/>
              </w:rPr>
            </w:pPr>
          </w:p>
          <w:p w14:paraId="5375E694" w14:textId="77777777" w:rsidR="00A952CD" w:rsidRDefault="00A952CD" w:rsidP="00437A2D">
            <w:pPr>
              <w:jc w:val="center"/>
              <w:rPr>
                <w:rFonts w:ascii="Courier New" w:hAnsi="Courier New" w:cs="Courier New"/>
                <w:sz w:val="24"/>
                <w:szCs w:val="24"/>
              </w:rPr>
            </w:pPr>
          </w:p>
        </w:tc>
        <w:tc>
          <w:tcPr>
            <w:tcW w:w="1729" w:type="dxa"/>
            <w:shd w:val="clear" w:color="auto" w:fill="D9D9D9" w:themeFill="background1" w:themeFillShade="D9"/>
          </w:tcPr>
          <w:p w14:paraId="6D1BA018"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369" w:type="dxa"/>
            <w:shd w:val="clear" w:color="auto" w:fill="D9D9D9" w:themeFill="background1" w:themeFillShade="D9"/>
          </w:tcPr>
          <w:p w14:paraId="57D99AE0"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094" w:type="dxa"/>
            <w:shd w:val="clear" w:color="auto" w:fill="D9D9D9" w:themeFill="background1" w:themeFillShade="D9"/>
          </w:tcPr>
          <w:p w14:paraId="52175B6A"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55" w:type="dxa"/>
            <w:shd w:val="clear" w:color="auto" w:fill="D9D9D9" w:themeFill="background1" w:themeFillShade="D9"/>
          </w:tcPr>
          <w:p w14:paraId="651ADBC1"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A952CD" w14:paraId="73D6E655" w14:textId="77777777" w:rsidTr="00A952CD">
        <w:tc>
          <w:tcPr>
            <w:cnfStyle w:val="001000000000" w:firstRow="0" w:lastRow="0" w:firstColumn="1" w:lastColumn="0" w:oddVBand="0" w:evenVBand="0" w:oddHBand="0" w:evenHBand="0" w:firstRowFirstColumn="0" w:firstRowLastColumn="0" w:lastRowFirstColumn="0" w:lastRowLastColumn="0"/>
            <w:tcW w:w="1728" w:type="dxa"/>
          </w:tcPr>
          <w:p w14:paraId="4126B053" w14:textId="77777777" w:rsidR="00A952CD" w:rsidRDefault="00A952CD" w:rsidP="00437A2D">
            <w:pPr>
              <w:jc w:val="center"/>
              <w:rPr>
                <w:rFonts w:ascii="Courier New" w:hAnsi="Courier New" w:cs="Courier New"/>
                <w:sz w:val="24"/>
                <w:szCs w:val="24"/>
              </w:rPr>
            </w:pPr>
          </w:p>
          <w:p w14:paraId="044724B7" w14:textId="5885FED4" w:rsidR="00A952CD" w:rsidRDefault="00A952CD" w:rsidP="00437A2D">
            <w:pPr>
              <w:jc w:val="center"/>
              <w:rPr>
                <w:rFonts w:ascii="Courier New" w:hAnsi="Courier New" w:cs="Courier New"/>
                <w:sz w:val="24"/>
                <w:szCs w:val="24"/>
              </w:rPr>
            </w:pPr>
            <w:r>
              <w:rPr>
                <w:rFonts w:ascii="Courier New" w:hAnsi="Courier New" w:cs="Courier New"/>
                <w:sz w:val="24"/>
                <w:szCs w:val="24"/>
              </w:rPr>
              <w:t>,,,</w:t>
            </w:r>
          </w:p>
          <w:p w14:paraId="38583BAD" w14:textId="77777777" w:rsidR="00A952CD" w:rsidRDefault="00A952CD" w:rsidP="00437A2D">
            <w:pPr>
              <w:jc w:val="center"/>
              <w:rPr>
                <w:rFonts w:ascii="Courier New" w:hAnsi="Courier New" w:cs="Courier New"/>
                <w:sz w:val="24"/>
                <w:szCs w:val="24"/>
              </w:rPr>
            </w:pPr>
          </w:p>
        </w:tc>
        <w:tc>
          <w:tcPr>
            <w:tcW w:w="1729" w:type="dxa"/>
          </w:tcPr>
          <w:p w14:paraId="2BF6225B"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369" w:type="dxa"/>
          </w:tcPr>
          <w:p w14:paraId="1C90D3FA"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094" w:type="dxa"/>
          </w:tcPr>
          <w:p w14:paraId="7B20EC44"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55" w:type="dxa"/>
          </w:tcPr>
          <w:p w14:paraId="3914F3BA" w14:textId="77777777" w:rsidR="00A952CD" w:rsidRDefault="00A952CD"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bl>
    <w:p w14:paraId="66073F47" w14:textId="646E52BE" w:rsidR="00A952CD" w:rsidRDefault="00A952CD" w:rsidP="00A952CD">
      <w:pPr>
        <w:pStyle w:val="Heading2"/>
        <w:numPr>
          <w:ilvl w:val="0"/>
          <w:numId w:val="0"/>
        </w:numPr>
        <w:ind w:left="576"/>
      </w:pPr>
    </w:p>
    <w:p w14:paraId="77693570" w14:textId="77777777" w:rsidR="00A952CD" w:rsidRDefault="00A952CD">
      <w:pPr>
        <w:rPr>
          <w:rFonts w:asciiTheme="majorHAnsi" w:eastAsiaTheme="majorEastAsia" w:hAnsiTheme="majorHAnsi" w:cstheme="majorBidi"/>
          <w:i/>
          <w:color w:val="365F91" w:themeColor="accent1" w:themeShade="BF"/>
          <w:sz w:val="26"/>
          <w:szCs w:val="26"/>
        </w:rPr>
      </w:pPr>
      <w:r>
        <w:br w:type="page"/>
      </w:r>
    </w:p>
    <w:p w14:paraId="6B1D7715" w14:textId="77777777" w:rsidR="00A952CD" w:rsidRDefault="00A952CD" w:rsidP="00A952CD">
      <w:pPr>
        <w:pStyle w:val="Heading2"/>
        <w:numPr>
          <w:ilvl w:val="0"/>
          <w:numId w:val="0"/>
        </w:numPr>
        <w:ind w:left="576"/>
      </w:pPr>
    </w:p>
    <w:p w14:paraId="1EFC1E12" w14:textId="391C0F8F" w:rsidR="00653062" w:rsidRDefault="003F555D" w:rsidP="00E61B63">
      <w:pPr>
        <w:pStyle w:val="Heading2"/>
      </w:pPr>
      <w:bookmarkStart w:id="19" w:name="_Toc181616433"/>
      <w:r>
        <w:rPr>
          <w:noProof/>
        </w:rPr>
        <mc:AlternateContent>
          <mc:Choice Requires="wps">
            <w:drawing>
              <wp:anchor distT="0" distB="0" distL="114300" distR="114300" simplePos="0" relativeHeight="251656704" behindDoc="0" locked="0" layoutInCell="1" allowOverlap="1" wp14:anchorId="3D213BCE" wp14:editId="5B9C3E17">
                <wp:simplePos x="0" y="0"/>
                <wp:positionH relativeFrom="column">
                  <wp:posOffset>-1612</wp:posOffset>
                </wp:positionH>
                <wp:positionV relativeFrom="paragraph">
                  <wp:posOffset>413922</wp:posOffset>
                </wp:positionV>
                <wp:extent cx="5017135" cy="603739"/>
                <wp:effectExtent l="0" t="0" r="12065" b="25400"/>
                <wp:wrapNone/>
                <wp:docPr id="2011858997" name="Rectangle: Folded Corner 85"/>
                <wp:cNvGraphicFramePr/>
                <a:graphic xmlns:a="http://schemas.openxmlformats.org/drawingml/2006/main">
                  <a:graphicData uri="http://schemas.microsoft.com/office/word/2010/wordprocessingShape">
                    <wps:wsp>
                      <wps:cNvSpPr/>
                      <wps:spPr>
                        <a:xfrm>
                          <a:off x="0" y="0"/>
                          <a:ext cx="5017135" cy="603739"/>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91665E" w14:textId="00738469" w:rsidR="003F555D" w:rsidRPr="00A952CD" w:rsidRDefault="003F555D" w:rsidP="003F555D">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Diagrama relacional completo. Alterações à base de dados original terão de ser justificadas aqui. Caso seja pertinente podem ser adiciona</w:t>
                            </w:r>
                            <w:r w:rsidR="00D258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das comentários a justificar opções pouco óbvias.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13BCE" id="_x0000_s1084" type="#_x0000_t65" style="position:absolute;left:0;text-align:left;margin-left:-.15pt;margin-top:32.6pt;width:395.05pt;height:47.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" adj="18000" fillcolor="#b8cce4 [1300]" strokecolor="#b8cce4 [1300]" strokeweight="2pt">
                <v:textbox inset=",0,,0">
                  <w:txbxContent>
                    <w:p w14:paraId="1A91665E" w14:textId="00738469" w:rsidR="003F555D" w:rsidRPr="00A952CD" w:rsidRDefault="003F555D" w:rsidP="003F555D">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Diagrama relacional completo. Alterações à base de dados original terão de ser justificadas aqui. Caso seja pertinente podem ser adiciona</w:t>
                      </w:r>
                      <w:r w:rsidR="00D258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das comentários a justificar opções pouco óbvias.</w:t>
                      </w:r>
                    </w:p>
                  </w:txbxContent>
                </v:textbox>
              </v:shape>
            </w:pict>
          </mc:Fallback>
        </mc:AlternateContent>
      </w:r>
      <w:r w:rsidR="00A952CD">
        <w:t>Modelo Relacional</w:t>
      </w:r>
      <w:bookmarkEnd w:id="19"/>
    </w:p>
    <w:p w14:paraId="3F967C5B" w14:textId="16A847F7" w:rsidR="003F555D" w:rsidRDefault="003F555D" w:rsidP="003F555D"/>
    <w:p w14:paraId="6DF50532" w14:textId="2E943611" w:rsidR="003F555D" w:rsidRDefault="003F555D" w:rsidP="003F555D"/>
    <w:p w14:paraId="7866BC37" w14:textId="02F1D077" w:rsidR="003F555D" w:rsidRDefault="3375B1B3" w:rsidP="7AB70D89">
      <w:pPr>
        <w:pBdr>
          <w:top w:val="single" w:sz="12" w:space="1" w:color="auto"/>
          <w:left w:val="single" w:sz="12" w:space="4" w:color="auto"/>
          <w:bottom w:val="single" w:sz="12" w:space="1" w:color="auto"/>
          <w:right w:val="single" w:sz="12" w:space="4" w:color="auto"/>
        </w:pBdr>
        <w:rPr>
          <w:rFonts w:ascii="Courier New" w:hAnsi="Courier New" w:cs="Courier New"/>
          <w:i/>
          <w:iCs/>
          <w:sz w:val="24"/>
          <w:szCs w:val="24"/>
        </w:rPr>
      </w:pPr>
      <w:r>
        <w:rPr>
          <w:noProof/>
        </w:rPr>
        <w:drawing>
          <wp:inline distT="0" distB="0" distL="0" distR="0" wp14:anchorId="6A341674" wp14:editId="56C8B96D">
            <wp:extent cx="5400675" cy="3476625"/>
            <wp:effectExtent l="0" t="0" r="0" b="0"/>
            <wp:docPr id="1953828327" name="Picture 195382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828327"/>
                    <pic:cNvPicPr/>
                  </pic:nvPicPr>
                  <pic:blipFill>
                    <a:blip r:embed="rId43">
                      <a:extLst>
                        <a:ext uri="{28A0092B-C50C-407E-A947-70E740481C1C}">
                          <a14:useLocalDpi xmlns:a14="http://schemas.microsoft.com/office/drawing/2010/main" val="0"/>
                        </a:ext>
                      </a:extLst>
                    </a:blip>
                    <a:stretch>
                      <a:fillRect/>
                    </a:stretch>
                  </pic:blipFill>
                  <pic:spPr>
                    <a:xfrm>
                      <a:off x="0" y="0"/>
                      <a:ext cx="5400675" cy="3476625"/>
                    </a:xfrm>
                    <a:prstGeom prst="rect">
                      <a:avLst/>
                    </a:prstGeom>
                  </pic:spPr>
                </pic:pic>
              </a:graphicData>
            </a:graphic>
          </wp:inline>
        </w:drawing>
      </w:r>
      <w:r w:rsidR="0FCA97A3" w:rsidRPr="10EA68DC">
        <w:rPr>
          <w:rFonts w:ascii="Courier New" w:hAnsi="Courier New" w:cs="Courier New"/>
          <w:i/>
          <w:iCs/>
          <w:sz w:val="24"/>
          <w:szCs w:val="24"/>
        </w:rPr>
        <w:t>Alterações:</w:t>
      </w:r>
      <w:r w:rsidR="003F555D">
        <w:br/>
      </w:r>
      <w:r w:rsidR="195414DA" w:rsidRPr="10EA68DC">
        <w:rPr>
          <w:rFonts w:ascii="Courier New" w:hAnsi="Courier New" w:cs="Courier New"/>
          <w:i/>
          <w:iCs/>
          <w:sz w:val="24"/>
          <w:szCs w:val="24"/>
        </w:rPr>
        <w:t>Tabela Movement: Alteramos o nome da tabela</w:t>
      </w:r>
      <w:r w:rsidR="003F555D">
        <w:tab/>
      </w:r>
      <w:r w:rsidR="003F555D">
        <w:tab/>
      </w:r>
      <w:r w:rsidR="003F555D">
        <w:tab/>
      </w:r>
      <w:r w:rsidR="003F555D">
        <w:tab/>
      </w:r>
      <w:r w:rsidR="3EB264AF" w:rsidRPr="10EA68DC">
        <w:rPr>
          <w:rFonts w:ascii="Courier New" w:hAnsi="Courier New" w:cs="Courier New"/>
          <w:i/>
          <w:iCs/>
          <w:sz w:val="24"/>
          <w:szCs w:val="24"/>
        </w:rPr>
        <w:t xml:space="preserve">      </w:t>
      </w:r>
      <w:r w:rsidR="003F555D">
        <w:tab/>
      </w:r>
      <w:r w:rsidR="003F555D">
        <w:tab/>
      </w:r>
      <w:r w:rsidR="3EB264AF" w:rsidRPr="10EA68DC">
        <w:rPr>
          <w:rFonts w:ascii="Courier New" w:hAnsi="Courier New" w:cs="Courier New"/>
          <w:i/>
          <w:iCs/>
          <w:sz w:val="24"/>
          <w:szCs w:val="24"/>
        </w:rPr>
        <w:t xml:space="preserve"> </w:t>
      </w:r>
      <w:r w:rsidR="195414DA" w:rsidRPr="10EA68DC">
        <w:rPr>
          <w:rFonts w:ascii="Courier New" w:hAnsi="Courier New" w:cs="Courier New"/>
          <w:i/>
          <w:iCs/>
          <w:sz w:val="24"/>
          <w:szCs w:val="24"/>
        </w:rPr>
        <w:t>”</w:t>
      </w:r>
      <w:r w:rsidR="0D0126F4" w:rsidRPr="10EA68DC">
        <w:rPr>
          <w:rFonts w:ascii="Courier New" w:hAnsi="Courier New" w:cs="Courier New"/>
          <w:i/>
          <w:iCs/>
          <w:sz w:val="24"/>
          <w:szCs w:val="24"/>
        </w:rPr>
        <w:t>M</w:t>
      </w:r>
      <w:r w:rsidR="195414DA" w:rsidRPr="10EA68DC">
        <w:rPr>
          <w:rFonts w:ascii="Courier New" w:hAnsi="Courier New" w:cs="Courier New"/>
          <w:i/>
          <w:iCs/>
          <w:sz w:val="24"/>
          <w:szCs w:val="24"/>
        </w:rPr>
        <w:t>ediçõesPassagens” para ”Movement”.</w:t>
      </w:r>
      <w:r w:rsidR="003F555D">
        <w:br/>
      </w:r>
      <w:r w:rsidR="003F555D">
        <w:br/>
      </w:r>
      <w:r w:rsidR="0BCB2117" w:rsidRPr="10EA68DC">
        <w:rPr>
          <w:rFonts w:ascii="Courier New" w:hAnsi="Courier New" w:cs="Courier New"/>
          <w:i/>
          <w:iCs/>
          <w:sz w:val="24"/>
          <w:szCs w:val="24"/>
        </w:rPr>
        <w:t>Tabela Mensagens: A</w:t>
      </w:r>
      <w:r w:rsidR="729C2194" w:rsidRPr="10EA68DC">
        <w:rPr>
          <w:rFonts w:ascii="Courier New" w:hAnsi="Courier New" w:cs="Courier New"/>
          <w:i/>
          <w:iCs/>
          <w:sz w:val="24"/>
          <w:szCs w:val="24"/>
        </w:rPr>
        <w:t xml:space="preserve">dicionamos </w:t>
      </w:r>
      <w:r w:rsidR="3791E99F" w:rsidRPr="10EA68DC">
        <w:rPr>
          <w:rFonts w:ascii="Courier New" w:hAnsi="Courier New" w:cs="Courier New"/>
          <w:i/>
          <w:iCs/>
          <w:sz w:val="24"/>
          <w:szCs w:val="24"/>
        </w:rPr>
        <w:t>como Chave Estrangeir</w:t>
      </w:r>
      <w:r w:rsidR="36427A11" w:rsidRPr="10EA68DC">
        <w:rPr>
          <w:rFonts w:ascii="Courier New" w:hAnsi="Courier New" w:cs="Courier New"/>
          <w:i/>
          <w:iCs/>
          <w:sz w:val="24"/>
          <w:szCs w:val="24"/>
        </w:rPr>
        <w:t>a</w:t>
      </w:r>
      <w:r w:rsidR="3791E99F" w:rsidRPr="10EA68DC">
        <w:rPr>
          <w:rFonts w:ascii="Courier New" w:hAnsi="Courier New" w:cs="Courier New"/>
          <w:i/>
          <w:iCs/>
          <w:sz w:val="24"/>
          <w:szCs w:val="24"/>
        </w:rPr>
        <w:t xml:space="preserve"> o </w:t>
      </w:r>
      <w:r w:rsidR="003F555D">
        <w:tab/>
      </w:r>
      <w:r w:rsidR="003F555D">
        <w:tab/>
      </w:r>
      <w:r w:rsidR="003F555D">
        <w:tab/>
      </w:r>
      <w:r w:rsidR="3791E99F" w:rsidRPr="10EA68DC">
        <w:rPr>
          <w:rFonts w:ascii="Courier New" w:hAnsi="Courier New" w:cs="Courier New"/>
          <w:i/>
          <w:iCs/>
          <w:sz w:val="24"/>
          <w:szCs w:val="24"/>
        </w:rPr>
        <w:t xml:space="preserve">        campo </w:t>
      </w:r>
      <w:r w:rsidR="21B8C0C1" w:rsidRPr="10EA68DC">
        <w:rPr>
          <w:rFonts w:ascii="Courier New" w:hAnsi="Courier New" w:cs="Courier New"/>
          <w:i/>
          <w:iCs/>
          <w:sz w:val="24"/>
          <w:szCs w:val="24"/>
        </w:rPr>
        <w:t>IDSala</w:t>
      </w:r>
      <w:r w:rsidR="0715485C" w:rsidRPr="10EA68DC">
        <w:rPr>
          <w:rFonts w:ascii="Courier New" w:hAnsi="Courier New" w:cs="Courier New"/>
          <w:i/>
          <w:iCs/>
          <w:sz w:val="24"/>
          <w:szCs w:val="24"/>
        </w:rPr>
        <w:t>.</w:t>
      </w:r>
      <w:r w:rsidR="003F555D">
        <w:br/>
      </w:r>
      <w:r w:rsidR="003F555D">
        <w:br/>
      </w:r>
      <w:r w:rsidR="2C57839A" w:rsidRPr="10EA68DC">
        <w:rPr>
          <w:rFonts w:ascii="Courier New" w:hAnsi="Courier New" w:cs="Courier New"/>
          <w:i/>
          <w:iCs/>
          <w:sz w:val="24"/>
          <w:szCs w:val="24"/>
        </w:rPr>
        <w:t>Tabela Sala</w:t>
      </w:r>
      <w:r w:rsidR="10B4B1FE" w:rsidRPr="10EA68DC">
        <w:rPr>
          <w:rFonts w:ascii="Courier New" w:hAnsi="Courier New" w:cs="Courier New"/>
          <w:i/>
          <w:iCs/>
          <w:sz w:val="24"/>
          <w:szCs w:val="24"/>
        </w:rPr>
        <w:t>:</w:t>
      </w:r>
      <w:r w:rsidR="63E8F237" w:rsidRPr="10EA68DC">
        <w:rPr>
          <w:rFonts w:ascii="Courier New" w:hAnsi="Courier New" w:cs="Courier New"/>
          <w:i/>
          <w:iCs/>
          <w:sz w:val="24"/>
          <w:szCs w:val="24"/>
        </w:rPr>
        <w:t xml:space="preserve"> </w:t>
      </w:r>
      <w:r w:rsidR="10B4B1FE" w:rsidRPr="10EA68DC">
        <w:rPr>
          <w:rFonts w:ascii="Courier New" w:hAnsi="Courier New" w:cs="Courier New"/>
          <w:i/>
          <w:iCs/>
          <w:sz w:val="24"/>
          <w:szCs w:val="24"/>
        </w:rPr>
        <w:t xml:space="preserve">Alteramos o nome da tabela ”OcupaçãoLabirinto” </w:t>
      </w:r>
      <w:r w:rsidR="003F555D">
        <w:tab/>
      </w:r>
      <w:r w:rsidR="003F555D">
        <w:tab/>
      </w:r>
      <w:r w:rsidR="13858289" w:rsidRPr="10EA68DC">
        <w:rPr>
          <w:rFonts w:ascii="Courier New" w:hAnsi="Courier New" w:cs="Courier New"/>
          <w:i/>
          <w:iCs/>
          <w:sz w:val="24"/>
          <w:szCs w:val="24"/>
        </w:rPr>
        <w:t xml:space="preserve"> </w:t>
      </w:r>
      <w:r w:rsidR="10B4B1FE" w:rsidRPr="10EA68DC">
        <w:rPr>
          <w:rFonts w:ascii="Courier New" w:hAnsi="Courier New" w:cs="Courier New"/>
          <w:i/>
          <w:iCs/>
          <w:sz w:val="24"/>
          <w:szCs w:val="24"/>
        </w:rPr>
        <w:t xml:space="preserve">  para ”Sala”.</w:t>
      </w:r>
      <w:r w:rsidR="003F555D">
        <w:br/>
      </w:r>
      <w:r w:rsidR="003F555D">
        <w:tab/>
      </w:r>
      <w:r w:rsidR="003F555D">
        <w:tab/>
      </w:r>
      <w:r w:rsidR="2B066DBD" w:rsidRPr="10EA68DC">
        <w:rPr>
          <w:rFonts w:ascii="Courier New" w:hAnsi="Courier New" w:cs="Courier New"/>
          <w:i/>
          <w:iCs/>
          <w:sz w:val="24"/>
          <w:szCs w:val="24"/>
        </w:rPr>
        <w:t xml:space="preserve">  </w:t>
      </w:r>
      <w:r w:rsidR="6EA3487A" w:rsidRPr="10EA68DC">
        <w:rPr>
          <w:rFonts w:ascii="Courier New" w:hAnsi="Courier New" w:cs="Courier New"/>
          <w:i/>
          <w:iCs/>
          <w:sz w:val="24"/>
          <w:szCs w:val="24"/>
        </w:rPr>
        <w:t xml:space="preserve"> </w:t>
      </w:r>
      <w:r w:rsidR="2B066DBD" w:rsidRPr="10EA68DC">
        <w:rPr>
          <w:rFonts w:ascii="Courier New" w:hAnsi="Courier New" w:cs="Courier New"/>
          <w:i/>
          <w:iCs/>
          <w:sz w:val="24"/>
          <w:szCs w:val="24"/>
        </w:rPr>
        <w:t>Adicionamos como Chav</w:t>
      </w:r>
      <w:r w:rsidR="2866E959" w:rsidRPr="10EA68DC">
        <w:rPr>
          <w:rFonts w:ascii="Courier New" w:hAnsi="Courier New" w:cs="Courier New"/>
          <w:i/>
          <w:iCs/>
          <w:sz w:val="24"/>
          <w:szCs w:val="24"/>
        </w:rPr>
        <w:t>e</w:t>
      </w:r>
      <w:r w:rsidR="2B066DBD" w:rsidRPr="10EA68DC">
        <w:rPr>
          <w:rFonts w:ascii="Courier New" w:hAnsi="Courier New" w:cs="Courier New"/>
          <w:i/>
          <w:iCs/>
          <w:sz w:val="24"/>
          <w:szCs w:val="24"/>
        </w:rPr>
        <w:t xml:space="preserve"> Estrangeir</w:t>
      </w:r>
      <w:r w:rsidR="4E40DFBE" w:rsidRPr="10EA68DC">
        <w:rPr>
          <w:rFonts w:ascii="Courier New" w:hAnsi="Courier New" w:cs="Courier New"/>
          <w:i/>
          <w:iCs/>
          <w:sz w:val="24"/>
          <w:szCs w:val="24"/>
        </w:rPr>
        <w:t>a</w:t>
      </w:r>
      <w:r w:rsidR="2B066DBD" w:rsidRPr="10EA68DC">
        <w:rPr>
          <w:rFonts w:ascii="Courier New" w:hAnsi="Courier New" w:cs="Courier New"/>
          <w:i/>
          <w:iCs/>
          <w:sz w:val="24"/>
          <w:szCs w:val="24"/>
        </w:rPr>
        <w:t xml:space="preserve"> o campo</w:t>
      </w:r>
      <w:r w:rsidR="348940A6" w:rsidRPr="10EA68DC">
        <w:rPr>
          <w:rFonts w:ascii="Courier New" w:hAnsi="Courier New" w:cs="Courier New"/>
          <w:i/>
          <w:iCs/>
          <w:sz w:val="24"/>
          <w:szCs w:val="24"/>
        </w:rPr>
        <w:t xml:space="preserve"> </w:t>
      </w:r>
      <w:r w:rsidR="003F555D">
        <w:tab/>
      </w:r>
      <w:r w:rsidR="003F555D">
        <w:tab/>
      </w:r>
      <w:r w:rsidR="003F555D">
        <w:tab/>
      </w:r>
      <w:r w:rsidR="348940A6" w:rsidRPr="10EA68DC">
        <w:rPr>
          <w:rFonts w:ascii="Courier New" w:hAnsi="Courier New" w:cs="Courier New"/>
          <w:i/>
          <w:iCs/>
          <w:sz w:val="24"/>
          <w:szCs w:val="24"/>
        </w:rPr>
        <w:t xml:space="preserve">   IDJogo e como Chave Primária o campo IDSala.</w:t>
      </w:r>
      <w:r w:rsidR="003F555D">
        <w:br/>
      </w:r>
      <w:r w:rsidR="003F555D">
        <w:tab/>
      </w:r>
      <w:r w:rsidR="003F555D">
        <w:tab/>
      </w:r>
      <w:r w:rsidR="616442BA" w:rsidRPr="10EA68DC">
        <w:rPr>
          <w:rFonts w:ascii="Courier New" w:hAnsi="Courier New" w:cs="Courier New"/>
          <w:i/>
          <w:iCs/>
          <w:sz w:val="24"/>
          <w:szCs w:val="24"/>
        </w:rPr>
        <w:t xml:space="preserve">  </w:t>
      </w:r>
      <w:r w:rsidR="786E90FA" w:rsidRPr="10EA68DC">
        <w:rPr>
          <w:rFonts w:ascii="Courier New" w:hAnsi="Courier New" w:cs="Courier New"/>
          <w:i/>
          <w:iCs/>
          <w:sz w:val="24"/>
          <w:szCs w:val="24"/>
        </w:rPr>
        <w:t xml:space="preserve"> </w:t>
      </w:r>
      <w:r w:rsidR="616442BA" w:rsidRPr="10EA68DC">
        <w:rPr>
          <w:rFonts w:ascii="Courier New" w:hAnsi="Courier New" w:cs="Courier New"/>
          <w:i/>
          <w:iCs/>
          <w:sz w:val="24"/>
          <w:szCs w:val="24"/>
        </w:rPr>
        <w:t xml:space="preserve">Criamos o campo Pontos, pois </w:t>
      </w:r>
      <w:r w:rsidR="40F33EB8" w:rsidRPr="10EA68DC">
        <w:rPr>
          <w:rFonts w:ascii="Courier New" w:hAnsi="Courier New" w:cs="Courier New"/>
          <w:i/>
          <w:iCs/>
          <w:sz w:val="24"/>
          <w:szCs w:val="24"/>
        </w:rPr>
        <w:t xml:space="preserve">em </w:t>
      </w:r>
      <w:r w:rsidR="616442BA" w:rsidRPr="10EA68DC">
        <w:rPr>
          <w:rFonts w:ascii="Courier New" w:hAnsi="Courier New" w:cs="Courier New"/>
          <w:i/>
          <w:iCs/>
          <w:sz w:val="24"/>
          <w:szCs w:val="24"/>
        </w:rPr>
        <w:t>cada sala é</w:t>
      </w:r>
      <w:r w:rsidR="7229C324" w:rsidRPr="10EA68DC">
        <w:rPr>
          <w:rFonts w:ascii="Courier New" w:hAnsi="Courier New" w:cs="Courier New"/>
          <w:i/>
          <w:iCs/>
          <w:sz w:val="24"/>
          <w:szCs w:val="24"/>
        </w:rPr>
        <w:t xml:space="preserve"> </w:t>
      </w:r>
      <w:r w:rsidR="003F555D">
        <w:tab/>
      </w:r>
      <w:r w:rsidR="003F555D">
        <w:tab/>
      </w:r>
      <w:r w:rsidR="003F555D">
        <w:tab/>
      </w:r>
      <w:r w:rsidR="7229C324" w:rsidRPr="10EA68DC">
        <w:rPr>
          <w:rFonts w:ascii="Courier New" w:hAnsi="Courier New" w:cs="Courier New"/>
          <w:i/>
          <w:iCs/>
          <w:sz w:val="24"/>
          <w:szCs w:val="24"/>
        </w:rPr>
        <w:t xml:space="preserve">   possível obter no máximo 3 pontos</w:t>
      </w:r>
      <w:r w:rsidR="4B537126" w:rsidRPr="10EA68DC">
        <w:rPr>
          <w:rFonts w:ascii="Courier New" w:hAnsi="Courier New" w:cs="Courier New"/>
          <w:i/>
          <w:iCs/>
          <w:sz w:val="24"/>
          <w:szCs w:val="24"/>
        </w:rPr>
        <w:t xml:space="preserve"> e foi    </w:t>
      </w:r>
      <w:r w:rsidR="003F555D">
        <w:tab/>
      </w:r>
      <w:r w:rsidR="4B537126" w:rsidRPr="10EA68DC">
        <w:rPr>
          <w:rFonts w:ascii="Courier New" w:hAnsi="Courier New" w:cs="Courier New"/>
          <w:i/>
          <w:iCs/>
          <w:sz w:val="24"/>
          <w:szCs w:val="24"/>
        </w:rPr>
        <w:t xml:space="preserve">    </w:t>
      </w:r>
      <w:r w:rsidR="003F555D">
        <w:tab/>
      </w:r>
      <w:r w:rsidR="003F555D">
        <w:tab/>
      </w:r>
      <w:r w:rsidR="4B537126" w:rsidRPr="10EA68DC">
        <w:rPr>
          <w:rFonts w:ascii="Courier New" w:hAnsi="Courier New" w:cs="Courier New"/>
          <w:i/>
          <w:iCs/>
          <w:sz w:val="24"/>
          <w:szCs w:val="24"/>
        </w:rPr>
        <w:t xml:space="preserve">   adicionado também o campo Gatilhos para </w:t>
      </w:r>
      <w:r w:rsidR="003F555D">
        <w:tab/>
      </w:r>
      <w:r w:rsidR="003F555D">
        <w:tab/>
      </w:r>
      <w:r w:rsidR="003F555D">
        <w:tab/>
      </w:r>
      <w:r w:rsidR="003F555D">
        <w:tab/>
      </w:r>
      <w:r w:rsidR="0FF75A7B" w:rsidRPr="10EA68DC">
        <w:rPr>
          <w:rFonts w:ascii="Courier New" w:hAnsi="Courier New" w:cs="Courier New"/>
          <w:i/>
          <w:iCs/>
          <w:sz w:val="24"/>
          <w:szCs w:val="24"/>
        </w:rPr>
        <w:t xml:space="preserve">   </w:t>
      </w:r>
      <w:r w:rsidR="4B537126" w:rsidRPr="10EA68DC">
        <w:rPr>
          <w:rFonts w:ascii="Courier New" w:hAnsi="Courier New" w:cs="Courier New"/>
          <w:i/>
          <w:iCs/>
          <w:sz w:val="24"/>
          <w:szCs w:val="24"/>
        </w:rPr>
        <w:t xml:space="preserve">guardar a informação </w:t>
      </w:r>
      <w:r w:rsidR="69D4017C" w:rsidRPr="10EA68DC">
        <w:rPr>
          <w:rFonts w:ascii="Courier New" w:hAnsi="Courier New" w:cs="Courier New"/>
          <w:i/>
          <w:iCs/>
          <w:sz w:val="24"/>
          <w:szCs w:val="24"/>
        </w:rPr>
        <w:t xml:space="preserve">sobre o número de vezes </w:t>
      </w:r>
      <w:r w:rsidR="003F555D">
        <w:tab/>
      </w:r>
      <w:r w:rsidR="003F555D">
        <w:tab/>
      </w:r>
      <w:r w:rsidR="003F555D">
        <w:tab/>
      </w:r>
      <w:r w:rsidR="4210E55B" w:rsidRPr="76826F69">
        <w:rPr>
          <w:rFonts w:ascii="Courier New" w:hAnsi="Courier New" w:cs="Courier New"/>
          <w:i/>
          <w:iCs/>
          <w:sz w:val="24"/>
          <w:szCs w:val="24"/>
        </w:rPr>
        <w:t xml:space="preserve">   </w:t>
      </w:r>
      <w:r w:rsidR="69D4017C" w:rsidRPr="76826F69">
        <w:rPr>
          <w:rFonts w:ascii="Courier New" w:hAnsi="Courier New" w:cs="Courier New"/>
          <w:i/>
          <w:iCs/>
          <w:sz w:val="24"/>
          <w:szCs w:val="24"/>
        </w:rPr>
        <w:t>q</w:t>
      </w:r>
      <w:r w:rsidR="49019555" w:rsidRPr="76826F69">
        <w:rPr>
          <w:rFonts w:ascii="Courier New" w:hAnsi="Courier New" w:cs="Courier New"/>
          <w:i/>
          <w:iCs/>
          <w:sz w:val="24"/>
          <w:szCs w:val="24"/>
        </w:rPr>
        <w:t>ue</w:t>
      </w:r>
      <w:r w:rsidR="69D4017C" w:rsidRPr="10EA68DC">
        <w:rPr>
          <w:rFonts w:ascii="Courier New" w:hAnsi="Courier New" w:cs="Courier New"/>
          <w:i/>
          <w:iCs/>
          <w:sz w:val="24"/>
          <w:szCs w:val="24"/>
        </w:rPr>
        <w:t xml:space="preserve"> um gatilho foi acionado</w:t>
      </w:r>
      <w:r w:rsidR="2AF90A0B" w:rsidRPr="76826F69">
        <w:rPr>
          <w:rFonts w:ascii="Courier New" w:hAnsi="Courier New" w:cs="Courier New"/>
          <w:i/>
          <w:iCs/>
          <w:sz w:val="24"/>
          <w:szCs w:val="24"/>
        </w:rPr>
        <w:t>.</w:t>
      </w:r>
      <w:r w:rsidR="69D4017C" w:rsidRPr="10EA68DC">
        <w:rPr>
          <w:rFonts w:ascii="Courier New" w:hAnsi="Courier New" w:cs="Courier New"/>
          <w:i/>
          <w:iCs/>
          <w:sz w:val="24"/>
          <w:szCs w:val="24"/>
        </w:rPr>
        <w:t xml:space="preserve"> </w:t>
      </w:r>
      <w:r w:rsidR="003F555D">
        <w:br/>
      </w:r>
    </w:p>
    <w:p w14:paraId="41BEE028" w14:textId="70A0EDD5" w:rsidR="00E61B63" w:rsidRDefault="07CE8FD1" w:rsidP="003F555D">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r w:rsidRPr="1251F954">
        <w:rPr>
          <w:rFonts w:ascii="Courier New" w:hAnsi="Courier New" w:cs="Courier New"/>
          <w:i/>
          <w:iCs/>
          <w:sz w:val="24"/>
          <w:szCs w:val="24"/>
        </w:rPr>
        <w:lastRenderedPageBreak/>
        <w:t xml:space="preserve">Tabela Jogo: Eliminamos o campo Descrição </w:t>
      </w:r>
      <w:r w:rsidRPr="222D2DE1">
        <w:rPr>
          <w:rFonts w:ascii="Courier New" w:hAnsi="Courier New" w:cs="Courier New"/>
          <w:i/>
          <w:iCs/>
          <w:sz w:val="24"/>
          <w:szCs w:val="24"/>
        </w:rPr>
        <w:t xml:space="preserve">por ser </w:t>
      </w:r>
      <w:r w:rsidR="003F555D">
        <w:tab/>
      </w:r>
      <w:r w:rsidR="003F555D">
        <w:tab/>
      </w:r>
      <w:r w:rsidR="003F555D">
        <w:tab/>
      </w:r>
      <w:r w:rsidR="003F555D">
        <w:tab/>
      </w:r>
      <w:r w:rsidRPr="76B1DCF5">
        <w:rPr>
          <w:rFonts w:ascii="Courier New" w:hAnsi="Courier New" w:cs="Courier New"/>
          <w:i/>
          <w:iCs/>
          <w:sz w:val="24"/>
          <w:szCs w:val="24"/>
        </w:rPr>
        <w:t xml:space="preserve">   </w:t>
      </w:r>
      <w:r w:rsidRPr="222D2DE1">
        <w:rPr>
          <w:rFonts w:ascii="Courier New" w:hAnsi="Courier New" w:cs="Courier New"/>
          <w:i/>
          <w:iCs/>
          <w:sz w:val="24"/>
          <w:szCs w:val="24"/>
        </w:rPr>
        <w:t xml:space="preserve">irrelevante </w:t>
      </w:r>
      <w:r w:rsidRPr="52AF9010">
        <w:rPr>
          <w:rFonts w:ascii="Courier New" w:hAnsi="Courier New" w:cs="Courier New"/>
          <w:i/>
          <w:iCs/>
          <w:sz w:val="24"/>
          <w:szCs w:val="24"/>
        </w:rPr>
        <w:t>no contexto.</w:t>
      </w:r>
      <w:r w:rsidR="003F555D">
        <w:br/>
      </w:r>
      <w:r w:rsidR="003F555D">
        <w:tab/>
      </w:r>
      <w:r w:rsidR="003F555D">
        <w:tab/>
      </w:r>
      <w:r w:rsidR="0B10033C" w:rsidRPr="537F67A5">
        <w:rPr>
          <w:rFonts w:ascii="Courier New" w:hAnsi="Courier New" w:cs="Courier New"/>
          <w:i/>
          <w:iCs/>
          <w:sz w:val="24"/>
          <w:szCs w:val="24"/>
        </w:rPr>
        <w:t xml:space="preserve">   Adicionamos o campo Estado</w:t>
      </w:r>
      <w:r w:rsidR="0B10033C" w:rsidRPr="653A6E9B">
        <w:rPr>
          <w:rFonts w:ascii="Courier New" w:hAnsi="Courier New" w:cs="Courier New"/>
          <w:i/>
          <w:iCs/>
          <w:sz w:val="24"/>
          <w:szCs w:val="24"/>
        </w:rPr>
        <w:t xml:space="preserve"> que permite gu</w:t>
      </w:r>
      <w:r w:rsidR="0BA4891A" w:rsidRPr="653A6E9B">
        <w:rPr>
          <w:rFonts w:ascii="Courier New" w:hAnsi="Courier New" w:cs="Courier New"/>
          <w:i/>
          <w:iCs/>
          <w:sz w:val="24"/>
          <w:szCs w:val="24"/>
        </w:rPr>
        <w:t xml:space="preserve">ardar </w:t>
      </w:r>
      <w:r w:rsidR="003F555D">
        <w:tab/>
      </w:r>
      <w:r w:rsidR="003F555D">
        <w:tab/>
      </w:r>
      <w:r w:rsidR="003F555D">
        <w:tab/>
      </w:r>
      <w:r w:rsidR="0BA4891A" w:rsidRPr="161D5CD0">
        <w:rPr>
          <w:rFonts w:ascii="Courier New" w:hAnsi="Courier New" w:cs="Courier New"/>
          <w:i/>
          <w:iCs/>
          <w:sz w:val="24"/>
          <w:szCs w:val="24"/>
        </w:rPr>
        <w:t>o estado do jogo (</w:t>
      </w:r>
      <w:r w:rsidR="0BA4891A" w:rsidRPr="3B81897A">
        <w:rPr>
          <w:rFonts w:ascii="Courier New" w:hAnsi="Courier New" w:cs="Courier New"/>
          <w:i/>
          <w:iCs/>
          <w:sz w:val="24"/>
          <w:szCs w:val="24"/>
        </w:rPr>
        <w:t xml:space="preserve">ativo, finalizado, </w:t>
      </w:r>
      <w:r w:rsidR="003F555D">
        <w:tab/>
      </w:r>
      <w:r w:rsidR="003F555D">
        <w:tab/>
      </w:r>
      <w:r w:rsidR="003F555D">
        <w:tab/>
      </w:r>
      <w:r w:rsidR="0BA4891A" w:rsidRPr="3755259D">
        <w:rPr>
          <w:rFonts w:ascii="Courier New" w:hAnsi="Courier New" w:cs="Courier New"/>
          <w:i/>
          <w:iCs/>
          <w:sz w:val="24"/>
          <w:szCs w:val="24"/>
        </w:rPr>
        <w:t xml:space="preserve">      </w:t>
      </w:r>
      <w:r w:rsidR="0BA4891A" w:rsidRPr="00A5FACB">
        <w:rPr>
          <w:rFonts w:ascii="Courier New" w:hAnsi="Courier New" w:cs="Courier New"/>
          <w:i/>
          <w:iCs/>
          <w:sz w:val="24"/>
          <w:szCs w:val="24"/>
        </w:rPr>
        <w:t xml:space="preserve">   </w:t>
      </w:r>
      <w:r w:rsidR="0BA4891A" w:rsidRPr="3B81897A">
        <w:rPr>
          <w:rFonts w:ascii="Courier New" w:hAnsi="Courier New" w:cs="Courier New"/>
          <w:i/>
          <w:iCs/>
          <w:sz w:val="24"/>
          <w:szCs w:val="24"/>
        </w:rPr>
        <w:t>cancelado</w:t>
      </w:r>
      <w:r w:rsidR="0BA4891A" w:rsidRPr="00A5FACB">
        <w:rPr>
          <w:rFonts w:ascii="Courier New" w:hAnsi="Courier New" w:cs="Courier New"/>
          <w:i/>
          <w:iCs/>
          <w:sz w:val="24"/>
          <w:szCs w:val="24"/>
        </w:rPr>
        <w:t>).</w:t>
      </w:r>
      <w:r w:rsidR="003F555D">
        <w:br/>
      </w:r>
    </w:p>
    <w:p w14:paraId="51FE7D3C" w14:textId="7952C64F" w:rsidR="00E61B63" w:rsidRDefault="00E61B63">
      <w:pPr>
        <w:rPr>
          <w:rFonts w:ascii="Courier New" w:hAnsi="Courier New" w:cs="Courier New"/>
          <w:i/>
          <w:iCs/>
          <w:sz w:val="24"/>
          <w:szCs w:val="24"/>
        </w:rPr>
      </w:pPr>
      <w:r>
        <w:rPr>
          <w:rFonts w:ascii="Courier New" w:hAnsi="Courier New" w:cs="Courier New"/>
          <w:i/>
          <w:iCs/>
          <w:sz w:val="24"/>
          <w:szCs w:val="24"/>
        </w:rPr>
        <w:br w:type="page"/>
      </w:r>
    </w:p>
    <w:p w14:paraId="1645B382" w14:textId="77777777" w:rsidR="00B44E1B" w:rsidRDefault="00B44E1B">
      <w:bookmarkStart w:id="20" w:name="_Toc320026707"/>
    </w:p>
    <w:p w14:paraId="5B4FAB13" w14:textId="267AFD5D" w:rsidR="005F0C6E" w:rsidRPr="00E4534F" w:rsidRDefault="005F0C6E" w:rsidP="009435B1">
      <w:pPr>
        <w:pStyle w:val="Heading2"/>
      </w:pPr>
      <w:bookmarkStart w:id="21" w:name="_Toc181616434"/>
      <w:r>
        <w:rPr>
          <w:rStyle w:val="Heading3Char"/>
        </w:rPr>
        <w:t xml:space="preserve">Utilizadores Base de Dados </w:t>
      </w:r>
      <w:r w:rsidR="004E5389">
        <w:rPr>
          <w:rStyle w:val="Heading3Char"/>
        </w:rPr>
        <w:t>Mysql</w:t>
      </w:r>
      <w:bookmarkEnd w:id="21"/>
    </w:p>
    <w:p w14:paraId="36088837" w14:textId="73BFB796" w:rsidR="003F555D" w:rsidRDefault="003F555D" w:rsidP="003F555D">
      <w:pPr>
        <w:jc w:val="both"/>
        <w:rPr>
          <w:rFonts w:ascii="Courier New" w:hAnsi="Courier New" w:cs="Courier New"/>
          <w:i/>
          <w:iCs/>
          <w:sz w:val="24"/>
          <w:szCs w:val="24"/>
        </w:rPr>
      </w:pPr>
      <w:r>
        <w:rPr>
          <w:noProof/>
        </w:rPr>
        <mc:AlternateContent>
          <mc:Choice Requires="wps">
            <w:drawing>
              <wp:anchor distT="0" distB="0" distL="114300" distR="114300" simplePos="0" relativeHeight="251657728" behindDoc="0" locked="0" layoutInCell="1" allowOverlap="1" wp14:anchorId="494F5838" wp14:editId="43DE0447">
                <wp:simplePos x="0" y="0"/>
                <wp:positionH relativeFrom="column">
                  <wp:posOffset>-1612</wp:posOffset>
                </wp:positionH>
                <wp:positionV relativeFrom="paragraph">
                  <wp:posOffset>11773</wp:posOffset>
                </wp:positionV>
                <wp:extent cx="5017135" cy="662354"/>
                <wp:effectExtent l="0" t="0" r="12065" b="23495"/>
                <wp:wrapNone/>
                <wp:docPr id="670036295" name="Rectangle: Folded Corner 85"/>
                <wp:cNvGraphicFramePr/>
                <a:graphic xmlns:a="http://schemas.openxmlformats.org/drawingml/2006/main">
                  <a:graphicData uri="http://schemas.microsoft.com/office/word/2010/wordprocessingShape">
                    <wps:wsp>
                      <wps:cNvSpPr/>
                      <wps:spPr>
                        <a:xfrm>
                          <a:off x="0" y="0"/>
                          <a:ext cx="5017135" cy="662354"/>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361316" w14:textId="624D637A" w:rsidR="003F555D" w:rsidRPr="00A952CD" w:rsidRDefault="003F555D" w:rsidP="003F555D">
                            <w:pPr>
                              <w:rPr>
                                <w:rFonts w:asciiTheme="majorHAnsi" w:eastAsiaTheme="majorEastAsia" w:hAnsiTheme="majorHAnsi" w:cstheme="majorBidi"/>
                                <w:i/>
                                <w:color w:val="000000" w:themeColor="text1"/>
                                <w:sz w:val="20"/>
                                <w:szCs w:val="20"/>
                              </w:rPr>
                            </w:pPr>
                            <w:r w:rsidRPr="003F555D">
                              <w:rPr>
                                <w:rFonts w:asciiTheme="majorHAnsi" w:eastAsiaTheme="majorEastAsia" w:hAnsiTheme="majorHAnsi" w:cstheme="majorBidi"/>
                                <w:i/>
                                <w:color w:val="000000" w:themeColor="text1"/>
                                <w:sz w:val="20"/>
                                <w:szCs w:val="20"/>
                              </w:rPr>
                              <w:t>Nesta secção deverá ser explicado de que forma deverá ser feita a manutenção de utilizadores Mysql. Nomeadamente deverá ser indicado, para cada tipo de utilizador, que privilégios ele tem sobre que tabelas e Stored Procedures (todos os SP usados na Aplicação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5838" id="_x0000_s1085" type="#_x0000_t65" style="position:absolute;left:0;text-align:left;margin-left:-.15pt;margin-top:.95pt;width:395.05pt;height:52.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" adj="18000" fillcolor="#b8cce4 [1300]" strokecolor="#b8cce4 [1300]" strokeweight="2pt">
                <v:textbox inset=",0,,0">
                  <w:txbxContent>
                    <w:p w14:paraId="1B361316" w14:textId="624D637A" w:rsidR="003F555D" w:rsidRPr="00A952CD" w:rsidRDefault="003F555D" w:rsidP="003F555D">
                      <w:pPr>
                        <w:rPr>
                          <w:rFonts w:asciiTheme="majorHAnsi" w:eastAsiaTheme="majorEastAsia" w:hAnsiTheme="majorHAnsi" w:cstheme="majorBidi"/>
                          <w:i/>
                          <w:color w:val="000000" w:themeColor="text1"/>
                          <w:sz w:val="20"/>
                          <w:szCs w:val="20"/>
                        </w:rPr>
                      </w:pPr>
                      <w:r w:rsidRPr="003F555D">
                        <w:rPr>
                          <w:rFonts w:asciiTheme="majorHAnsi" w:eastAsiaTheme="majorEastAsia" w:hAnsiTheme="majorHAnsi" w:cstheme="majorBidi"/>
                          <w:i/>
                          <w:color w:val="000000" w:themeColor="text1"/>
                          <w:sz w:val="20"/>
                          <w:szCs w:val="20"/>
                        </w:rPr>
                        <w:t>Nesta secção deverá ser explicado de que forma deverá ser feita a manutenção de utilizadores Mysql. Nomeadamente deverá ser indicado, para cada tipo de utilizador, que privilégios ele tem sobre que tabelas e Stored Procedures (todos os SP usados na Aplicação</w:t>
                      </w:r>
                    </w:p>
                  </w:txbxContent>
                </v:textbox>
              </v:shape>
            </w:pict>
          </mc:Fallback>
        </mc:AlternateContent>
      </w:r>
    </w:p>
    <w:p w14:paraId="2D2D9D6A" w14:textId="77777777" w:rsidR="003F555D" w:rsidRDefault="003F555D" w:rsidP="003F555D">
      <w:pPr>
        <w:jc w:val="both"/>
        <w:rPr>
          <w:rFonts w:ascii="Courier New" w:hAnsi="Courier New" w:cs="Courier New"/>
          <w:i/>
          <w:iCs/>
          <w:sz w:val="24"/>
          <w:szCs w:val="24"/>
        </w:rPr>
      </w:pPr>
    </w:p>
    <w:p w14:paraId="42B1001A" w14:textId="1C005EAF" w:rsidR="003F555D" w:rsidRPr="0041718C" w:rsidRDefault="003F555D" w:rsidP="002639CE">
      <w:pPr>
        <w:jc w:val="both"/>
        <w:rPr>
          <w:rFonts w:ascii="Courier New" w:hAnsi="Courier New" w:cs="Courier New"/>
          <w:i/>
          <w:iCs/>
          <w:sz w:val="24"/>
          <w:szCs w:val="24"/>
          <w:u w:val="single"/>
        </w:rPr>
      </w:pPr>
    </w:p>
    <w:p w14:paraId="76673553" w14:textId="464E6E0D" w:rsidR="00B01B61" w:rsidRDefault="00B01B61" w:rsidP="00EF7226">
      <w:pPr>
        <w:jc w:val="both"/>
        <w:rPr>
          <w:rFonts w:ascii="Courier New" w:hAnsi="Courier New" w:cs="Courier New"/>
          <w:sz w:val="24"/>
          <w:szCs w:val="24"/>
        </w:rPr>
      </w:pPr>
    </w:p>
    <w:tbl>
      <w:tblPr>
        <w:tblStyle w:val="GridTable1Light"/>
        <w:tblW w:w="8218" w:type="dxa"/>
        <w:tblLayout w:type="fixed"/>
        <w:tblLook w:val="04A0" w:firstRow="1" w:lastRow="0" w:firstColumn="1" w:lastColumn="0" w:noHBand="0" w:noVBand="1"/>
      </w:tblPr>
      <w:tblGrid>
        <w:gridCol w:w="1860"/>
        <w:gridCol w:w="2115"/>
        <w:gridCol w:w="1975"/>
        <w:gridCol w:w="2268"/>
      </w:tblGrid>
      <w:tr w:rsidR="00B01B61" w14:paraId="161A6779" w14:textId="77777777" w:rsidTr="2C3D0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0" w:type="dxa"/>
            <w:vMerge w:val="restart"/>
            <w:shd w:val="clear" w:color="auto" w:fill="000000" w:themeFill="text1"/>
          </w:tcPr>
          <w:p w14:paraId="35DA957A" w14:textId="0A1E26F4" w:rsidR="00B01B61" w:rsidRPr="00B01B61" w:rsidRDefault="00B01B61" w:rsidP="00B01B61">
            <w:pPr>
              <w:jc w:val="center"/>
            </w:pPr>
            <w:r w:rsidRPr="00B01B61">
              <w:rPr>
                <w:rFonts w:ascii="Courier New" w:hAnsi="Courier New" w:cs="Courier New"/>
                <w:sz w:val="24"/>
                <w:szCs w:val="24"/>
              </w:rPr>
              <w:t>Tabela</w:t>
            </w:r>
          </w:p>
        </w:tc>
        <w:tc>
          <w:tcPr>
            <w:tcW w:w="6358" w:type="dxa"/>
            <w:gridSpan w:val="3"/>
            <w:shd w:val="clear" w:color="auto" w:fill="000000" w:themeFill="text1"/>
          </w:tcPr>
          <w:p w14:paraId="040677CB" w14:textId="268C760D" w:rsidR="00B01B61" w:rsidRDefault="00B01B61" w:rsidP="00A81F6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B01B61">
              <w:rPr>
                <w:rFonts w:ascii="Courier New" w:hAnsi="Courier New" w:cs="Courier New"/>
                <w:sz w:val="24"/>
                <w:szCs w:val="24"/>
              </w:rPr>
              <w:t>Tipo de Utilizador</w:t>
            </w:r>
          </w:p>
        </w:tc>
      </w:tr>
      <w:tr w:rsidR="00B01B61" w14:paraId="52E53F72" w14:textId="77777777" w:rsidTr="2C3D0E71">
        <w:tc>
          <w:tcPr>
            <w:cnfStyle w:val="001000000000" w:firstRow="0" w:lastRow="0" w:firstColumn="1" w:lastColumn="0" w:oddVBand="0" w:evenVBand="0" w:oddHBand="0" w:evenHBand="0" w:firstRowFirstColumn="0" w:firstRowLastColumn="0" w:lastRowFirstColumn="0" w:lastRowLastColumn="0"/>
            <w:tcW w:w="1860" w:type="dxa"/>
            <w:vMerge/>
          </w:tcPr>
          <w:p w14:paraId="718F95B1" w14:textId="7E226F8B" w:rsidR="00B01B61" w:rsidRPr="00B01B61" w:rsidRDefault="00B01B61" w:rsidP="00A81F6D">
            <w:pPr>
              <w:jc w:val="center"/>
              <w:rPr>
                <w:rFonts w:ascii="Courier New" w:hAnsi="Courier New" w:cs="Courier New"/>
                <w:sz w:val="24"/>
                <w:szCs w:val="24"/>
              </w:rPr>
            </w:pPr>
          </w:p>
        </w:tc>
        <w:tc>
          <w:tcPr>
            <w:tcW w:w="2115" w:type="dxa"/>
          </w:tcPr>
          <w:p w14:paraId="2C6E8F61" w14:textId="00555C21" w:rsidR="00B01B61" w:rsidRPr="006A6C75" w:rsidRDefault="00D96D82" w:rsidP="00A81F6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sz w:val="24"/>
                <w:szCs w:val="24"/>
              </w:rPr>
            </w:pPr>
            <w:r w:rsidRPr="006A6C75">
              <w:rPr>
                <w:rFonts w:ascii="Courier New" w:hAnsi="Courier New" w:cs="Courier New"/>
                <w:b/>
                <w:bCs/>
                <w:sz w:val="24"/>
                <w:szCs w:val="24"/>
              </w:rPr>
              <w:t>Administrador</w:t>
            </w:r>
          </w:p>
        </w:tc>
        <w:tc>
          <w:tcPr>
            <w:tcW w:w="1975" w:type="dxa"/>
          </w:tcPr>
          <w:p w14:paraId="287F522F" w14:textId="09ED7314" w:rsidR="00B01B61" w:rsidRPr="006A6C75" w:rsidRDefault="677AC5F6" w:rsidP="00A81F6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sz w:val="24"/>
                <w:szCs w:val="24"/>
              </w:rPr>
            </w:pPr>
            <w:r w:rsidRPr="735D1400">
              <w:rPr>
                <w:rFonts w:ascii="Courier New" w:hAnsi="Courier New" w:cs="Courier New"/>
                <w:b/>
                <w:bCs/>
                <w:sz w:val="24"/>
                <w:szCs w:val="24"/>
              </w:rPr>
              <w:t>Utilizador</w:t>
            </w:r>
          </w:p>
        </w:tc>
        <w:tc>
          <w:tcPr>
            <w:tcW w:w="2268" w:type="dxa"/>
          </w:tcPr>
          <w:p w14:paraId="378095AA" w14:textId="3F7BBE9D" w:rsidR="00B01B61" w:rsidRDefault="677AC5F6" w:rsidP="735D140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sz w:val="24"/>
                <w:szCs w:val="24"/>
              </w:rPr>
            </w:pPr>
            <w:r w:rsidRPr="735D1400">
              <w:rPr>
                <w:rFonts w:ascii="Courier New" w:hAnsi="Courier New" w:cs="Courier New"/>
                <w:b/>
                <w:bCs/>
                <w:sz w:val="24"/>
                <w:szCs w:val="24"/>
              </w:rPr>
              <w:t>Software</w:t>
            </w:r>
          </w:p>
        </w:tc>
      </w:tr>
      <w:tr w:rsidR="2C3D0E71" w14:paraId="18C3908D" w14:textId="77777777" w:rsidTr="00E5285B">
        <w:trPr>
          <w:trHeight w:val="300"/>
        </w:trPr>
        <w:tc>
          <w:tcPr>
            <w:cnfStyle w:val="001000000000" w:firstRow="0" w:lastRow="0" w:firstColumn="1" w:lastColumn="0" w:oddVBand="0" w:evenVBand="0" w:oddHBand="0" w:evenHBand="0" w:firstRowFirstColumn="0" w:firstRowLastColumn="0" w:lastRowFirstColumn="0" w:lastRowLastColumn="0"/>
            <w:tcW w:w="1860" w:type="dxa"/>
          </w:tcPr>
          <w:p w14:paraId="3BA673FD" w14:textId="6BEEFC39" w:rsidR="714BE9DB" w:rsidRDefault="714BE9DB" w:rsidP="2C3D0E71">
            <w:pPr>
              <w:jc w:val="center"/>
              <w:rPr>
                <w:rFonts w:ascii="Courier New" w:hAnsi="Courier New" w:cs="Courier New"/>
                <w:sz w:val="24"/>
                <w:szCs w:val="24"/>
              </w:rPr>
            </w:pPr>
            <w:r w:rsidRPr="2C3D0E71">
              <w:rPr>
                <w:rFonts w:ascii="Courier New" w:hAnsi="Courier New" w:cs="Courier New"/>
                <w:sz w:val="24"/>
                <w:szCs w:val="24"/>
              </w:rPr>
              <w:t>mensagens</w:t>
            </w:r>
          </w:p>
        </w:tc>
        <w:tc>
          <w:tcPr>
            <w:tcW w:w="2115" w:type="dxa"/>
            <w:vAlign w:val="center"/>
          </w:tcPr>
          <w:p w14:paraId="2AEE7EBE" w14:textId="5F26EE1D" w:rsidR="714BE9DB" w:rsidRDefault="714BE9D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2C3D0E71">
              <w:rPr>
                <w:rFonts w:ascii="Courier New" w:hAnsi="Courier New" w:cs="Courier New"/>
                <w:sz w:val="24"/>
                <w:szCs w:val="24"/>
              </w:rPr>
              <w:t>-</w:t>
            </w:r>
          </w:p>
        </w:tc>
        <w:tc>
          <w:tcPr>
            <w:tcW w:w="1975" w:type="dxa"/>
            <w:vAlign w:val="center"/>
          </w:tcPr>
          <w:p w14:paraId="2BC0954F" w14:textId="7DD458C3" w:rsidR="714BE9DB" w:rsidRDefault="714BE9D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2C3D0E71">
              <w:rPr>
                <w:rFonts w:ascii="Courier New" w:hAnsi="Courier New" w:cs="Courier New"/>
                <w:sz w:val="24"/>
                <w:szCs w:val="24"/>
              </w:rPr>
              <w:t>L</w:t>
            </w:r>
          </w:p>
        </w:tc>
        <w:tc>
          <w:tcPr>
            <w:tcW w:w="2268" w:type="dxa"/>
            <w:vAlign w:val="center"/>
          </w:tcPr>
          <w:p w14:paraId="3D44B86F" w14:textId="1DE0A72A" w:rsidR="714BE9DB" w:rsidRDefault="714BE9D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2C3D0E71">
              <w:rPr>
                <w:rFonts w:ascii="Courier New" w:hAnsi="Courier New" w:cs="Courier New"/>
                <w:sz w:val="24"/>
                <w:szCs w:val="24"/>
              </w:rPr>
              <w:t>-</w:t>
            </w:r>
          </w:p>
        </w:tc>
      </w:tr>
      <w:tr w:rsidR="00B01B61" w14:paraId="1C611C80"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5CBF555D" w14:textId="5F75AF6F" w:rsidR="00B01B61" w:rsidRDefault="627C063D" w:rsidP="00A81F6D">
            <w:pPr>
              <w:jc w:val="center"/>
              <w:rPr>
                <w:rFonts w:ascii="Courier New" w:hAnsi="Courier New" w:cs="Courier New"/>
                <w:sz w:val="24"/>
                <w:szCs w:val="24"/>
              </w:rPr>
            </w:pPr>
            <w:r w:rsidRPr="6BBD8AD0">
              <w:rPr>
                <w:rFonts w:ascii="Courier New" w:hAnsi="Courier New" w:cs="Courier New"/>
                <w:sz w:val="24"/>
                <w:szCs w:val="24"/>
              </w:rPr>
              <w:t>movement</w:t>
            </w:r>
          </w:p>
        </w:tc>
        <w:tc>
          <w:tcPr>
            <w:tcW w:w="2115" w:type="dxa"/>
            <w:vAlign w:val="center"/>
          </w:tcPr>
          <w:p w14:paraId="333AB02C" w14:textId="4CB598A3" w:rsidR="00B01B61" w:rsidRDefault="71EE143A"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65EFB031">
              <w:rPr>
                <w:rFonts w:ascii="Courier New" w:hAnsi="Courier New" w:cs="Courier New"/>
                <w:sz w:val="24"/>
                <w:szCs w:val="24"/>
              </w:rPr>
              <w:t>-</w:t>
            </w:r>
          </w:p>
        </w:tc>
        <w:tc>
          <w:tcPr>
            <w:tcW w:w="1975" w:type="dxa"/>
            <w:vAlign w:val="center"/>
          </w:tcPr>
          <w:p w14:paraId="6D854439" w14:textId="301BD078" w:rsidR="00B01B61" w:rsidRDefault="5E3BCA3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1CE12239">
              <w:rPr>
                <w:rFonts w:ascii="Courier New" w:hAnsi="Courier New" w:cs="Courier New"/>
                <w:sz w:val="24"/>
                <w:szCs w:val="24"/>
              </w:rPr>
              <w:t>-</w:t>
            </w:r>
          </w:p>
        </w:tc>
        <w:tc>
          <w:tcPr>
            <w:tcW w:w="2268" w:type="dxa"/>
            <w:vAlign w:val="center"/>
          </w:tcPr>
          <w:p w14:paraId="2C974069" w14:textId="61E75EE5" w:rsidR="00B01B61" w:rsidRDefault="2A1E3D4D"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6B1C85FD">
              <w:rPr>
                <w:rFonts w:ascii="Courier New" w:hAnsi="Courier New" w:cs="Courier New"/>
                <w:sz w:val="24"/>
                <w:szCs w:val="24"/>
              </w:rPr>
              <w:t>L</w:t>
            </w:r>
          </w:p>
        </w:tc>
      </w:tr>
      <w:tr w:rsidR="00B01B61" w14:paraId="5E908DD6"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548F2C19" w14:textId="5FA651B3" w:rsidR="00B01B61" w:rsidRDefault="2E591FC8" w:rsidP="00A81F6D">
            <w:pPr>
              <w:jc w:val="center"/>
              <w:rPr>
                <w:rFonts w:ascii="Courier New" w:hAnsi="Courier New" w:cs="Courier New"/>
                <w:sz w:val="24"/>
                <w:szCs w:val="24"/>
              </w:rPr>
            </w:pPr>
            <w:r w:rsidRPr="5907BDEB">
              <w:rPr>
                <w:rFonts w:ascii="Courier New" w:hAnsi="Courier New" w:cs="Courier New"/>
                <w:sz w:val="24"/>
                <w:szCs w:val="24"/>
              </w:rPr>
              <w:t>sound</w:t>
            </w:r>
          </w:p>
        </w:tc>
        <w:tc>
          <w:tcPr>
            <w:tcW w:w="2115" w:type="dxa"/>
            <w:vAlign w:val="center"/>
          </w:tcPr>
          <w:p w14:paraId="139B8D82" w14:textId="453EFCF4" w:rsidR="00B01B61" w:rsidRDefault="7F1A297F"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65EFB031">
              <w:rPr>
                <w:rFonts w:ascii="Courier New" w:hAnsi="Courier New" w:cs="Courier New"/>
                <w:sz w:val="24"/>
                <w:szCs w:val="24"/>
              </w:rPr>
              <w:t>-</w:t>
            </w:r>
          </w:p>
        </w:tc>
        <w:tc>
          <w:tcPr>
            <w:tcW w:w="1975" w:type="dxa"/>
            <w:vAlign w:val="center"/>
          </w:tcPr>
          <w:p w14:paraId="51906035" w14:textId="097564A7" w:rsidR="00B01B61" w:rsidRDefault="51DDA714"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7438D962">
              <w:rPr>
                <w:rFonts w:ascii="Courier New" w:hAnsi="Courier New" w:cs="Courier New"/>
                <w:sz w:val="24"/>
                <w:szCs w:val="24"/>
              </w:rPr>
              <w:t>L</w:t>
            </w:r>
          </w:p>
        </w:tc>
        <w:tc>
          <w:tcPr>
            <w:tcW w:w="2268" w:type="dxa"/>
            <w:vAlign w:val="center"/>
          </w:tcPr>
          <w:p w14:paraId="2AC7C2FF" w14:textId="570ABE94" w:rsidR="00B01B61" w:rsidRDefault="51DDA714"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7438D962">
              <w:rPr>
                <w:rFonts w:ascii="Courier New" w:hAnsi="Courier New" w:cs="Courier New"/>
                <w:sz w:val="24"/>
                <w:szCs w:val="24"/>
              </w:rPr>
              <w:t>L</w:t>
            </w:r>
          </w:p>
        </w:tc>
      </w:tr>
      <w:tr w:rsidR="74B10CE8" w14:paraId="108EC27E" w14:textId="77777777" w:rsidTr="00E5285B">
        <w:trPr>
          <w:trHeight w:val="300"/>
        </w:trPr>
        <w:tc>
          <w:tcPr>
            <w:cnfStyle w:val="001000000000" w:firstRow="0" w:lastRow="0" w:firstColumn="1" w:lastColumn="0" w:oddVBand="0" w:evenVBand="0" w:oddHBand="0" w:evenHBand="0" w:firstRowFirstColumn="0" w:firstRowLastColumn="0" w:lastRowFirstColumn="0" w:lastRowLastColumn="0"/>
            <w:tcW w:w="1860" w:type="dxa"/>
          </w:tcPr>
          <w:p w14:paraId="4644F7A1" w14:textId="0795AE24" w:rsidR="74B10CE8" w:rsidRDefault="563F5302" w:rsidP="74B10CE8">
            <w:pPr>
              <w:jc w:val="center"/>
              <w:rPr>
                <w:rFonts w:ascii="Courier New" w:hAnsi="Courier New" w:cs="Courier New"/>
                <w:sz w:val="24"/>
                <w:szCs w:val="24"/>
              </w:rPr>
            </w:pPr>
            <w:r w:rsidRPr="09EC37B7">
              <w:rPr>
                <w:rFonts w:ascii="Courier New" w:hAnsi="Courier New" w:cs="Courier New"/>
                <w:sz w:val="24"/>
                <w:szCs w:val="24"/>
              </w:rPr>
              <w:t>jogo</w:t>
            </w:r>
          </w:p>
        </w:tc>
        <w:tc>
          <w:tcPr>
            <w:tcW w:w="2115" w:type="dxa"/>
            <w:vAlign w:val="center"/>
          </w:tcPr>
          <w:p w14:paraId="3CFC0BEC" w14:textId="17CE69BD" w:rsidR="74B10CE8" w:rsidRDefault="46B53D45"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158369F0">
              <w:rPr>
                <w:rFonts w:ascii="Courier New" w:hAnsi="Courier New" w:cs="Courier New"/>
                <w:sz w:val="24"/>
                <w:szCs w:val="24"/>
              </w:rPr>
              <w:t>-</w:t>
            </w:r>
          </w:p>
        </w:tc>
        <w:tc>
          <w:tcPr>
            <w:tcW w:w="1975" w:type="dxa"/>
            <w:vAlign w:val="center"/>
          </w:tcPr>
          <w:p w14:paraId="4AAA2F9B" w14:textId="7099BFBC" w:rsidR="74B10CE8" w:rsidRDefault="46B53D45"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42D52703">
              <w:rPr>
                <w:rFonts w:ascii="Courier New" w:hAnsi="Courier New" w:cs="Courier New"/>
                <w:sz w:val="24"/>
                <w:szCs w:val="24"/>
              </w:rPr>
              <w:t>U</w:t>
            </w:r>
            <w:r w:rsidRPr="158369F0">
              <w:rPr>
                <w:rFonts w:ascii="Courier New" w:hAnsi="Courier New" w:cs="Courier New"/>
                <w:sz w:val="24"/>
                <w:szCs w:val="24"/>
              </w:rPr>
              <w:t>/I</w:t>
            </w:r>
            <w:r w:rsidR="62372CDC" w:rsidRPr="0BC5591E">
              <w:rPr>
                <w:rFonts w:ascii="Courier New" w:hAnsi="Courier New" w:cs="Courier New"/>
                <w:sz w:val="24"/>
                <w:szCs w:val="24"/>
              </w:rPr>
              <w:t>/L</w:t>
            </w:r>
          </w:p>
        </w:tc>
        <w:tc>
          <w:tcPr>
            <w:tcW w:w="2268" w:type="dxa"/>
            <w:vAlign w:val="center"/>
          </w:tcPr>
          <w:p w14:paraId="0BC7724F" w14:textId="6BA946B0" w:rsidR="74B10CE8" w:rsidRDefault="46B53D45"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158369F0">
              <w:rPr>
                <w:rFonts w:ascii="Courier New" w:hAnsi="Courier New" w:cs="Courier New"/>
                <w:sz w:val="24"/>
                <w:szCs w:val="24"/>
              </w:rPr>
              <w:t>-</w:t>
            </w:r>
          </w:p>
        </w:tc>
      </w:tr>
      <w:tr w:rsidR="40A66025" w14:paraId="558CC372" w14:textId="77777777" w:rsidTr="00E5285B">
        <w:trPr>
          <w:trHeight w:val="300"/>
        </w:trPr>
        <w:tc>
          <w:tcPr>
            <w:cnfStyle w:val="001000000000" w:firstRow="0" w:lastRow="0" w:firstColumn="1" w:lastColumn="0" w:oddVBand="0" w:evenVBand="0" w:oddHBand="0" w:evenHBand="0" w:firstRowFirstColumn="0" w:firstRowLastColumn="0" w:lastRowFirstColumn="0" w:lastRowLastColumn="0"/>
            <w:tcW w:w="1860" w:type="dxa"/>
          </w:tcPr>
          <w:p w14:paraId="5DC99CB9" w14:textId="06340FF5" w:rsidR="40A66025" w:rsidRDefault="563F5302" w:rsidP="40A66025">
            <w:pPr>
              <w:jc w:val="center"/>
              <w:rPr>
                <w:rFonts w:ascii="Courier New" w:hAnsi="Courier New" w:cs="Courier New"/>
                <w:sz w:val="24"/>
                <w:szCs w:val="24"/>
              </w:rPr>
            </w:pPr>
            <w:r w:rsidRPr="09EC37B7">
              <w:rPr>
                <w:rFonts w:ascii="Courier New" w:hAnsi="Courier New" w:cs="Courier New"/>
                <w:sz w:val="24"/>
                <w:szCs w:val="24"/>
              </w:rPr>
              <w:t>utilizador</w:t>
            </w:r>
          </w:p>
        </w:tc>
        <w:tc>
          <w:tcPr>
            <w:tcW w:w="2115" w:type="dxa"/>
            <w:vAlign w:val="center"/>
          </w:tcPr>
          <w:p w14:paraId="0C4CF1F8" w14:textId="4635DCFD" w:rsidR="40A66025" w:rsidRDefault="563F5302"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68DCF8B5">
              <w:rPr>
                <w:rFonts w:ascii="Courier New" w:hAnsi="Courier New" w:cs="Courier New"/>
                <w:sz w:val="24"/>
                <w:szCs w:val="24"/>
              </w:rPr>
              <w:t>I</w:t>
            </w:r>
            <w:r w:rsidRPr="07892D7C">
              <w:rPr>
                <w:rFonts w:ascii="Courier New" w:hAnsi="Courier New" w:cs="Courier New"/>
                <w:sz w:val="24"/>
                <w:szCs w:val="24"/>
              </w:rPr>
              <w:t>/D</w:t>
            </w:r>
            <w:r w:rsidR="334FE4C2" w:rsidRPr="40510065">
              <w:rPr>
                <w:rFonts w:ascii="Courier New" w:hAnsi="Courier New" w:cs="Courier New"/>
                <w:sz w:val="24"/>
                <w:szCs w:val="24"/>
              </w:rPr>
              <w:t>/L</w:t>
            </w:r>
          </w:p>
        </w:tc>
        <w:tc>
          <w:tcPr>
            <w:tcW w:w="1975" w:type="dxa"/>
            <w:vAlign w:val="center"/>
          </w:tcPr>
          <w:p w14:paraId="7C04A654" w14:textId="1C019911" w:rsidR="40A66025" w:rsidRDefault="334FE4C2"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34F2046E">
              <w:rPr>
                <w:rFonts w:ascii="Courier New" w:hAnsi="Courier New" w:cs="Courier New"/>
                <w:sz w:val="24"/>
                <w:szCs w:val="24"/>
              </w:rPr>
              <w:t>-</w:t>
            </w:r>
          </w:p>
        </w:tc>
        <w:tc>
          <w:tcPr>
            <w:tcW w:w="2268" w:type="dxa"/>
            <w:vAlign w:val="center"/>
          </w:tcPr>
          <w:p w14:paraId="2C33876A" w14:textId="6AD1AB2A" w:rsidR="40A66025" w:rsidRDefault="334FE4C2"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34F2046E">
              <w:rPr>
                <w:rFonts w:ascii="Courier New" w:hAnsi="Courier New" w:cs="Courier New"/>
                <w:sz w:val="24"/>
                <w:szCs w:val="24"/>
              </w:rPr>
              <w:t>-</w:t>
            </w:r>
          </w:p>
        </w:tc>
      </w:tr>
      <w:tr w:rsidR="632B9383" w14:paraId="2974CCE4" w14:textId="77777777" w:rsidTr="00E5285B">
        <w:trPr>
          <w:trHeight w:val="300"/>
        </w:trPr>
        <w:tc>
          <w:tcPr>
            <w:cnfStyle w:val="001000000000" w:firstRow="0" w:lastRow="0" w:firstColumn="1" w:lastColumn="0" w:oddVBand="0" w:evenVBand="0" w:oddHBand="0" w:evenHBand="0" w:firstRowFirstColumn="0" w:firstRowLastColumn="0" w:lastRowFirstColumn="0" w:lastRowLastColumn="0"/>
            <w:tcW w:w="1860" w:type="dxa"/>
          </w:tcPr>
          <w:p w14:paraId="3ED47677" w14:textId="0CA897BA" w:rsidR="632B9383" w:rsidRDefault="563F5302" w:rsidP="632B9383">
            <w:pPr>
              <w:jc w:val="center"/>
              <w:rPr>
                <w:rFonts w:ascii="Courier New" w:hAnsi="Courier New" w:cs="Courier New"/>
                <w:sz w:val="24"/>
                <w:szCs w:val="24"/>
              </w:rPr>
            </w:pPr>
            <w:r w:rsidRPr="3E74B7F8">
              <w:rPr>
                <w:rFonts w:ascii="Courier New" w:hAnsi="Courier New" w:cs="Courier New"/>
                <w:sz w:val="24"/>
                <w:szCs w:val="24"/>
              </w:rPr>
              <w:t>sala</w:t>
            </w:r>
          </w:p>
        </w:tc>
        <w:tc>
          <w:tcPr>
            <w:tcW w:w="2115" w:type="dxa"/>
            <w:vAlign w:val="center"/>
          </w:tcPr>
          <w:p w14:paraId="62456713" w14:textId="5CE9396D" w:rsidR="632B9383" w:rsidRDefault="50BD1BC4"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158369F0">
              <w:rPr>
                <w:rFonts w:ascii="Courier New" w:hAnsi="Courier New" w:cs="Courier New"/>
                <w:sz w:val="24"/>
                <w:szCs w:val="24"/>
              </w:rPr>
              <w:t>-</w:t>
            </w:r>
          </w:p>
        </w:tc>
        <w:tc>
          <w:tcPr>
            <w:tcW w:w="1975" w:type="dxa"/>
            <w:vAlign w:val="center"/>
          </w:tcPr>
          <w:p w14:paraId="587BC8DD" w14:textId="4A98E2C0" w:rsidR="632B9383" w:rsidRDefault="7AACDD37"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4C27D9B7">
              <w:rPr>
                <w:rFonts w:ascii="Courier New" w:hAnsi="Courier New" w:cs="Courier New"/>
                <w:sz w:val="24"/>
                <w:szCs w:val="24"/>
              </w:rPr>
              <w:t>L</w:t>
            </w:r>
          </w:p>
        </w:tc>
        <w:tc>
          <w:tcPr>
            <w:tcW w:w="2268" w:type="dxa"/>
            <w:vAlign w:val="center"/>
          </w:tcPr>
          <w:p w14:paraId="3CB95D89" w14:textId="7176D331" w:rsidR="632B9383" w:rsidRDefault="7AACDD37"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4C27D9B7">
              <w:rPr>
                <w:rFonts w:ascii="Courier New" w:hAnsi="Courier New" w:cs="Courier New"/>
                <w:sz w:val="24"/>
                <w:szCs w:val="24"/>
              </w:rPr>
              <w:t>L</w:t>
            </w:r>
          </w:p>
        </w:tc>
      </w:tr>
      <w:tr w:rsidR="00B01B61" w14:paraId="084C58E9"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41BF2554" w14:textId="50AAF01E" w:rsidR="00B01B61" w:rsidRPr="00B01B61" w:rsidRDefault="0008705E" w:rsidP="00A81F6D">
            <w:pPr>
              <w:jc w:val="center"/>
              <w:rPr>
                <w:rFonts w:ascii="Courier New" w:hAnsi="Courier New" w:cs="Courier New"/>
                <w:b w:val="0"/>
                <w:sz w:val="24"/>
                <w:szCs w:val="24"/>
              </w:rPr>
            </w:pPr>
            <w:r>
              <w:rPr>
                <w:rFonts w:ascii="Courier New" w:hAnsi="Courier New" w:cs="Courier New"/>
                <w:sz w:val="24"/>
                <w:szCs w:val="24"/>
              </w:rPr>
              <w:t>Stored</w:t>
            </w:r>
            <w:r w:rsidR="00B01B61" w:rsidRPr="00B01B61">
              <w:rPr>
                <w:rFonts w:ascii="Courier New" w:hAnsi="Courier New" w:cs="Courier New"/>
                <w:sz w:val="24"/>
                <w:szCs w:val="24"/>
              </w:rPr>
              <w:t xml:space="preserve"> Proc.</w:t>
            </w:r>
          </w:p>
        </w:tc>
        <w:tc>
          <w:tcPr>
            <w:tcW w:w="2115" w:type="dxa"/>
            <w:vAlign w:val="center"/>
          </w:tcPr>
          <w:p w14:paraId="5D07E3FA" w14:textId="77777777" w:rsidR="00B01B61" w:rsidRDefault="00B01B61"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975" w:type="dxa"/>
            <w:vAlign w:val="center"/>
          </w:tcPr>
          <w:p w14:paraId="12C1CD35" w14:textId="77777777" w:rsidR="00B01B61" w:rsidRDefault="00B01B61"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268" w:type="dxa"/>
            <w:vAlign w:val="center"/>
          </w:tcPr>
          <w:p w14:paraId="2FEA267F" w14:textId="77777777" w:rsidR="00B01B61" w:rsidRDefault="00B01B61"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5AE4854E" w14:paraId="456B6B52" w14:textId="77777777" w:rsidTr="00E5285B">
        <w:trPr>
          <w:trHeight w:val="300"/>
        </w:trPr>
        <w:tc>
          <w:tcPr>
            <w:cnfStyle w:val="001000000000" w:firstRow="0" w:lastRow="0" w:firstColumn="1" w:lastColumn="0" w:oddVBand="0" w:evenVBand="0" w:oddHBand="0" w:evenHBand="0" w:firstRowFirstColumn="0" w:firstRowLastColumn="0" w:lastRowFirstColumn="0" w:lastRowLastColumn="0"/>
            <w:tcW w:w="1860" w:type="dxa"/>
          </w:tcPr>
          <w:p w14:paraId="5B1FA72C" w14:textId="276403E2" w:rsidR="5AE4854E" w:rsidRDefault="30F1273D" w:rsidP="5AE4854E">
            <w:pPr>
              <w:jc w:val="center"/>
              <w:rPr>
                <w:rFonts w:ascii="Courier New" w:hAnsi="Courier New" w:cs="Courier New"/>
                <w:sz w:val="24"/>
                <w:szCs w:val="24"/>
              </w:rPr>
            </w:pPr>
            <w:r w:rsidRPr="4E96CF02">
              <w:rPr>
                <w:rFonts w:ascii="Courier New" w:hAnsi="Courier New" w:cs="Courier New"/>
                <w:sz w:val="24"/>
                <w:szCs w:val="24"/>
              </w:rPr>
              <w:t xml:space="preserve">SP </w:t>
            </w:r>
            <w:r w:rsidRPr="5A4D3236">
              <w:rPr>
                <w:rFonts w:ascii="Courier New" w:hAnsi="Courier New" w:cs="Courier New"/>
                <w:sz w:val="24"/>
                <w:szCs w:val="24"/>
              </w:rPr>
              <w:t>(</w:t>
            </w:r>
            <w:r w:rsidRPr="4E96CF02">
              <w:rPr>
                <w:rFonts w:ascii="Calibri" w:eastAsia="Calibri" w:hAnsi="Calibri" w:cs="Calibri"/>
                <w:color w:val="000000" w:themeColor="text1"/>
                <w:sz w:val="24"/>
                <w:szCs w:val="24"/>
              </w:rPr>
              <w:t>reinicializar o processo de migração  )</w:t>
            </w:r>
          </w:p>
        </w:tc>
        <w:tc>
          <w:tcPr>
            <w:tcW w:w="2115" w:type="dxa"/>
            <w:vAlign w:val="center"/>
          </w:tcPr>
          <w:p w14:paraId="48BCC31E" w14:textId="04197F72" w:rsidR="5AE4854E" w:rsidRDefault="30F1273D"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5A4D3236">
              <w:rPr>
                <w:rFonts w:ascii="Courier New" w:hAnsi="Courier New" w:cs="Courier New"/>
                <w:sz w:val="24"/>
                <w:szCs w:val="24"/>
              </w:rPr>
              <w:t>x</w:t>
            </w:r>
          </w:p>
        </w:tc>
        <w:tc>
          <w:tcPr>
            <w:tcW w:w="1975" w:type="dxa"/>
            <w:vAlign w:val="center"/>
          </w:tcPr>
          <w:p w14:paraId="0A0CFD44" w14:textId="465C7474" w:rsidR="5AE4854E" w:rsidRDefault="30F1273D"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5A4D3236">
              <w:rPr>
                <w:rFonts w:ascii="Courier New" w:hAnsi="Courier New" w:cs="Courier New"/>
                <w:sz w:val="24"/>
                <w:szCs w:val="24"/>
              </w:rPr>
              <w:t>-</w:t>
            </w:r>
          </w:p>
        </w:tc>
        <w:tc>
          <w:tcPr>
            <w:tcW w:w="2268" w:type="dxa"/>
            <w:vAlign w:val="center"/>
          </w:tcPr>
          <w:p w14:paraId="2C891574" w14:textId="02FAE241" w:rsidR="5AE4854E" w:rsidRDefault="30F1273D"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5A4D3236">
              <w:rPr>
                <w:rFonts w:ascii="Courier New" w:hAnsi="Courier New" w:cs="Courier New"/>
                <w:sz w:val="24"/>
                <w:szCs w:val="24"/>
              </w:rPr>
              <w:t>-</w:t>
            </w:r>
          </w:p>
        </w:tc>
      </w:tr>
      <w:tr w:rsidR="00B01B61" w14:paraId="737EC005"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0C137C2B" w14:textId="77777777" w:rsidR="00E5285B" w:rsidRDefault="00E5285B" w:rsidP="00A81F6D">
            <w:pPr>
              <w:jc w:val="center"/>
              <w:rPr>
                <w:rFonts w:ascii="Courier New" w:hAnsi="Courier New" w:cs="Courier New"/>
                <w:b w:val="0"/>
                <w:bCs w:val="0"/>
                <w:sz w:val="24"/>
                <w:szCs w:val="24"/>
              </w:rPr>
            </w:pPr>
            <w:r>
              <w:rPr>
                <w:rFonts w:ascii="Courier New" w:hAnsi="Courier New" w:cs="Courier New"/>
                <w:sz w:val="24"/>
                <w:szCs w:val="24"/>
              </w:rPr>
              <w:t>SP</w:t>
            </w:r>
          </w:p>
          <w:p w14:paraId="5221CAEC" w14:textId="16CE86BB" w:rsidR="00B01B61" w:rsidRDefault="00E5285B" w:rsidP="00A81F6D">
            <w:pPr>
              <w:jc w:val="center"/>
              <w:rPr>
                <w:rFonts w:ascii="Courier New" w:hAnsi="Courier New" w:cs="Courier New"/>
                <w:sz w:val="24"/>
                <w:szCs w:val="24"/>
              </w:rPr>
            </w:pPr>
            <w:r>
              <w:rPr>
                <w:rFonts w:ascii="Courier New" w:hAnsi="Courier New" w:cs="Courier New"/>
                <w:sz w:val="24"/>
                <w:szCs w:val="24"/>
              </w:rPr>
              <w:t>(criar utilizador)</w:t>
            </w:r>
          </w:p>
        </w:tc>
        <w:tc>
          <w:tcPr>
            <w:tcW w:w="2115" w:type="dxa"/>
            <w:vAlign w:val="center"/>
          </w:tcPr>
          <w:p w14:paraId="75729287" w14:textId="7BF653D4" w:rsidR="00B01B61"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x</w:t>
            </w:r>
          </w:p>
        </w:tc>
        <w:tc>
          <w:tcPr>
            <w:tcW w:w="1975" w:type="dxa"/>
            <w:vAlign w:val="center"/>
          </w:tcPr>
          <w:p w14:paraId="476C3A3B" w14:textId="707003A1" w:rsidR="00B01B61"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2268" w:type="dxa"/>
            <w:vAlign w:val="center"/>
          </w:tcPr>
          <w:p w14:paraId="1E02C692" w14:textId="1448324C" w:rsidR="00B01B61"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r>
      <w:tr w:rsidR="00E5285B" w14:paraId="0CDD9C1D"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269EC790" w14:textId="77777777" w:rsidR="00E5285B" w:rsidRDefault="00E5285B" w:rsidP="00A81F6D">
            <w:pPr>
              <w:jc w:val="center"/>
              <w:rPr>
                <w:rFonts w:ascii="Courier New" w:hAnsi="Courier New" w:cs="Courier New"/>
                <w:b w:val="0"/>
                <w:bCs w:val="0"/>
                <w:sz w:val="24"/>
                <w:szCs w:val="24"/>
              </w:rPr>
            </w:pPr>
            <w:r>
              <w:rPr>
                <w:rFonts w:ascii="Courier New" w:hAnsi="Courier New" w:cs="Courier New"/>
                <w:sz w:val="24"/>
                <w:szCs w:val="24"/>
              </w:rPr>
              <w:t>SP</w:t>
            </w:r>
          </w:p>
          <w:p w14:paraId="0AED0EFF" w14:textId="0F5763DD" w:rsidR="00E5285B" w:rsidRDefault="00E5285B" w:rsidP="00A81F6D">
            <w:pPr>
              <w:jc w:val="center"/>
              <w:rPr>
                <w:rFonts w:ascii="Courier New" w:hAnsi="Courier New" w:cs="Courier New"/>
                <w:sz w:val="24"/>
                <w:szCs w:val="24"/>
              </w:rPr>
            </w:pPr>
            <w:r>
              <w:rPr>
                <w:rFonts w:ascii="Courier New" w:hAnsi="Courier New" w:cs="Courier New"/>
                <w:sz w:val="24"/>
                <w:szCs w:val="24"/>
              </w:rPr>
              <w:t>(remover utilizador)</w:t>
            </w:r>
          </w:p>
        </w:tc>
        <w:tc>
          <w:tcPr>
            <w:tcW w:w="2115" w:type="dxa"/>
            <w:vAlign w:val="center"/>
          </w:tcPr>
          <w:p w14:paraId="43650EE0" w14:textId="3979325E"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x</w:t>
            </w:r>
          </w:p>
        </w:tc>
        <w:tc>
          <w:tcPr>
            <w:tcW w:w="1975" w:type="dxa"/>
            <w:vAlign w:val="center"/>
          </w:tcPr>
          <w:p w14:paraId="16F870BC" w14:textId="11EA0B98"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2268" w:type="dxa"/>
            <w:vAlign w:val="center"/>
          </w:tcPr>
          <w:p w14:paraId="5409891A" w14:textId="5ACB7559"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r>
      <w:tr w:rsidR="00E5285B" w14:paraId="6D2F3FEF"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0419A9D5" w14:textId="77777777" w:rsidR="00E5285B" w:rsidRDefault="00E5285B" w:rsidP="00A81F6D">
            <w:pPr>
              <w:jc w:val="center"/>
              <w:rPr>
                <w:rFonts w:ascii="Courier New" w:hAnsi="Courier New" w:cs="Courier New"/>
                <w:b w:val="0"/>
                <w:bCs w:val="0"/>
                <w:sz w:val="24"/>
                <w:szCs w:val="24"/>
              </w:rPr>
            </w:pPr>
            <w:r>
              <w:rPr>
                <w:rFonts w:ascii="Courier New" w:hAnsi="Courier New" w:cs="Courier New"/>
                <w:sz w:val="24"/>
                <w:szCs w:val="24"/>
              </w:rPr>
              <w:t>SP</w:t>
            </w:r>
          </w:p>
          <w:p w14:paraId="553A24D5" w14:textId="4BD8B600" w:rsidR="00E5285B" w:rsidRDefault="00E5285B" w:rsidP="00A81F6D">
            <w:pPr>
              <w:jc w:val="center"/>
              <w:rPr>
                <w:rFonts w:ascii="Courier New" w:hAnsi="Courier New" w:cs="Courier New"/>
                <w:sz w:val="24"/>
                <w:szCs w:val="24"/>
              </w:rPr>
            </w:pPr>
            <w:r>
              <w:rPr>
                <w:rFonts w:ascii="Courier New" w:hAnsi="Courier New" w:cs="Courier New"/>
                <w:sz w:val="24"/>
                <w:szCs w:val="24"/>
              </w:rPr>
              <w:t>(alterar utilizador)</w:t>
            </w:r>
          </w:p>
        </w:tc>
        <w:tc>
          <w:tcPr>
            <w:tcW w:w="2115" w:type="dxa"/>
            <w:vAlign w:val="center"/>
          </w:tcPr>
          <w:p w14:paraId="32A3F47F" w14:textId="5C1A69FC"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x</w:t>
            </w:r>
          </w:p>
        </w:tc>
        <w:tc>
          <w:tcPr>
            <w:tcW w:w="1975" w:type="dxa"/>
            <w:vAlign w:val="center"/>
          </w:tcPr>
          <w:p w14:paraId="56E772F1" w14:textId="224985FA"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2268" w:type="dxa"/>
            <w:vAlign w:val="center"/>
          </w:tcPr>
          <w:p w14:paraId="08317A58" w14:textId="79A58050"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r>
      <w:tr w:rsidR="00E5285B" w14:paraId="7D598600"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344BC855" w14:textId="77777777" w:rsidR="00E5285B" w:rsidRDefault="00E5285B" w:rsidP="00A81F6D">
            <w:pPr>
              <w:jc w:val="center"/>
              <w:rPr>
                <w:rFonts w:ascii="Courier New" w:hAnsi="Courier New" w:cs="Courier New"/>
                <w:b w:val="0"/>
                <w:bCs w:val="0"/>
                <w:sz w:val="24"/>
                <w:szCs w:val="24"/>
              </w:rPr>
            </w:pPr>
            <w:r>
              <w:rPr>
                <w:rFonts w:ascii="Courier New" w:hAnsi="Courier New" w:cs="Courier New"/>
                <w:sz w:val="24"/>
                <w:szCs w:val="24"/>
              </w:rPr>
              <w:t>SP</w:t>
            </w:r>
          </w:p>
          <w:p w14:paraId="01515EDB" w14:textId="0BB69003" w:rsidR="00E5285B" w:rsidRDefault="00E5285B" w:rsidP="00A81F6D">
            <w:pPr>
              <w:jc w:val="center"/>
              <w:rPr>
                <w:rFonts w:ascii="Courier New" w:hAnsi="Courier New" w:cs="Courier New"/>
                <w:sz w:val="24"/>
                <w:szCs w:val="24"/>
              </w:rPr>
            </w:pPr>
            <w:r>
              <w:rPr>
                <w:rFonts w:ascii="Courier New" w:hAnsi="Courier New" w:cs="Courier New"/>
                <w:sz w:val="24"/>
                <w:szCs w:val="24"/>
              </w:rPr>
              <w:t>(criar jogo)</w:t>
            </w:r>
          </w:p>
        </w:tc>
        <w:tc>
          <w:tcPr>
            <w:tcW w:w="2115" w:type="dxa"/>
            <w:vAlign w:val="center"/>
          </w:tcPr>
          <w:p w14:paraId="29B0A4BE" w14:textId="0B5BE18B"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1975" w:type="dxa"/>
            <w:vAlign w:val="center"/>
          </w:tcPr>
          <w:p w14:paraId="78ACD4CE" w14:textId="5763E513" w:rsidR="00E5285B" w:rsidRDefault="000368F7"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x</w:t>
            </w:r>
          </w:p>
        </w:tc>
        <w:tc>
          <w:tcPr>
            <w:tcW w:w="2268" w:type="dxa"/>
            <w:vAlign w:val="center"/>
          </w:tcPr>
          <w:p w14:paraId="196CC8A1" w14:textId="1B41BF64" w:rsidR="00E5285B" w:rsidRDefault="000368F7"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r>
      <w:tr w:rsidR="00E5285B" w14:paraId="077665A3" w14:textId="77777777" w:rsidTr="00E5285B">
        <w:tc>
          <w:tcPr>
            <w:cnfStyle w:val="001000000000" w:firstRow="0" w:lastRow="0" w:firstColumn="1" w:lastColumn="0" w:oddVBand="0" w:evenVBand="0" w:oddHBand="0" w:evenHBand="0" w:firstRowFirstColumn="0" w:firstRowLastColumn="0" w:lastRowFirstColumn="0" w:lastRowLastColumn="0"/>
            <w:tcW w:w="1860" w:type="dxa"/>
          </w:tcPr>
          <w:p w14:paraId="593F435E" w14:textId="77777777" w:rsidR="00E5285B" w:rsidRDefault="00E5285B" w:rsidP="00A81F6D">
            <w:pPr>
              <w:jc w:val="center"/>
              <w:rPr>
                <w:rFonts w:ascii="Courier New" w:hAnsi="Courier New" w:cs="Courier New"/>
                <w:b w:val="0"/>
                <w:bCs w:val="0"/>
                <w:sz w:val="24"/>
                <w:szCs w:val="24"/>
              </w:rPr>
            </w:pPr>
            <w:r>
              <w:rPr>
                <w:rFonts w:ascii="Courier New" w:hAnsi="Courier New" w:cs="Courier New"/>
                <w:sz w:val="24"/>
                <w:szCs w:val="24"/>
              </w:rPr>
              <w:t>SP</w:t>
            </w:r>
          </w:p>
          <w:p w14:paraId="2B067645" w14:textId="44ADBC4F" w:rsidR="00E5285B" w:rsidRDefault="00E5285B" w:rsidP="00A81F6D">
            <w:pPr>
              <w:jc w:val="center"/>
              <w:rPr>
                <w:rFonts w:ascii="Courier New" w:hAnsi="Courier New" w:cs="Courier New"/>
                <w:sz w:val="24"/>
                <w:szCs w:val="24"/>
              </w:rPr>
            </w:pPr>
            <w:r>
              <w:rPr>
                <w:rFonts w:ascii="Courier New" w:hAnsi="Courier New" w:cs="Courier New"/>
                <w:sz w:val="24"/>
                <w:szCs w:val="24"/>
              </w:rPr>
              <w:t>(alterar jogo)</w:t>
            </w:r>
          </w:p>
        </w:tc>
        <w:tc>
          <w:tcPr>
            <w:tcW w:w="2115" w:type="dxa"/>
            <w:vAlign w:val="center"/>
          </w:tcPr>
          <w:p w14:paraId="31F3F129" w14:textId="5EE8535B" w:rsidR="00E5285B" w:rsidRDefault="00E5285B"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1975" w:type="dxa"/>
            <w:vAlign w:val="center"/>
          </w:tcPr>
          <w:p w14:paraId="76777F4B" w14:textId="40845AB1" w:rsidR="00E5285B" w:rsidRDefault="000368F7"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x</w:t>
            </w:r>
          </w:p>
        </w:tc>
        <w:tc>
          <w:tcPr>
            <w:tcW w:w="2268" w:type="dxa"/>
            <w:vAlign w:val="center"/>
          </w:tcPr>
          <w:p w14:paraId="615B526F" w14:textId="048DDB37" w:rsidR="00E5285B" w:rsidRDefault="000368F7" w:rsidP="00E5285B">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r>
    </w:tbl>
    <w:p w14:paraId="21798A33" w14:textId="59CB9F33" w:rsidR="000F5DBF" w:rsidRPr="006A6C75" w:rsidRDefault="00B01B61" w:rsidP="00B01B61">
      <w:pPr>
        <w:rPr>
          <w:sz w:val="28"/>
          <w:szCs w:val="28"/>
        </w:rPr>
      </w:pPr>
      <w:r w:rsidRPr="006A6C75">
        <w:rPr>
          <w:sz w:val="28"/>
          <w:szCs w:val="28"/>
        </w:rPr>
        <w:t xml:space="preserve">Em que </w:t>
      </w:r>
      <w:r w:rsidR="00612E36" w:rsidRPr="006A6C75">
        <w:rPr>
          <w:sz w:val="28"/>
          <w:szCs w:val="28"/>
        </w:rPr>
        <w:t>U</w:t>
      </w:r>
      <w:r w:rsidRPr="006A6C75">
        <w:rPr>
          <w:sz w:val="28"/>
          <w:szCs w:val="28"/>
        </w:rPr>
        <w:t>=</w:t>
      </w:r>
      <w:r w:rsidR="00612E36" w:rsidRPr="006A6C75">
        <w:rPr>
          <w:sz w:val="28"/>
          <w:szCs w:val="28"/>
        </w:rPr>
        <w:t>Update</w:t>
      </w:r>
      <w:r w:rsidRPr="006A6C75">
        <w:rPr>
          <w:sz w:val="28"/>
          <w:szCs w:val="28"/>
        </w:rPr>
        <w:t xml:space="preserve">, </w:t>
      </w:r>
      <w:r w:rsidR="00612E36" w:rsidRPr="006A6C75">
        <w:rPr>
          <w:sz w:val="28"/>
          <w:szCs w:val="28"/>
        </w:rPr>
        <w:t xml:space="preserve">I Insert, D- Delete, </w:t>
      </w:r>
      <w:r w:rsidRPr="006A6C75">
        <w:rPr>
          <w:sz w:val="28"/>
          <w:szCs w:val="28"/>
        </w:rPr>
        <w:t>L=Leitura, X=Executar</w:t>
      </w:r>
      <w:r w:rsidR="00612E36" w:rsidRPr="006A6C75">
        <w:rPr>
          <w:sz w:val="28"/>
          <w:szCs w:val="28"/>
        </w:rPr>
        <w:t xml:space="preserve"> SP</w:t>
      </w:r>
      <w:r w:rsidR="00D96D82" w:rsidRPr="006A6C75">
        <w:rPr>
          <w:sz w:val="28"/>
          <w:szCs w:val="28"/>
        </w:rPr>
        <w:t xml:space="preserve"> </w:t>
      </w:r>
      <w:r w:rsidRPr="006A6C75">
        <w:rPr>
          <w:sz w:val="28"/>
          <w:szCs w:val="28"/>
        </w:rPr>
        <w:t>e - sem permissões</w:t>
      </w:r>
      <w:r w:rsidR="00BB3F30" w:rsidRPr="006A6C75">
        <w:rPr>
          <w:sz w:val="28"/>
          <w:szCs w:val="28"/>
        </w:rPr>
        <w:t xml:space="preserve">. </w:t>
      </w:r>
    </w:p>
    <w:p w14:paraId="63347371" w14:textId="77777777" w:rsidR="000441B9" w:rsidRDefault="000441B9">
      <w:pPr>
        <w:rPr>
          <w:rFonts w:asciiTheme="majorHAnsi" w:eastAsiaTheme="majorEastAsia" w:hAnsiTheme="majorHAnsi" w:cstheme="majorBidi"/>
          <w:i/>
          <w:color w:val="365F91" w:themeColor="accent1" w:themeShade="BF"/>
          <w:sz w:val="26"/>
          <w:szCs w:val="26"/>
          <w:highlight w:val="lightGray"/>
        </w:rPr>
      </w:pPr>
      <w:r>
        <w:rPr>
          <w:highlight w:val="lightGray"/>
        </w:rPr>
        <w:br w:type="page"/>
      </w:r>
    </w:p>
    <w:p w14:paraId="268415A4" w14:textId="6A481F3D" w:rsidR="00EF3FBB" w:rsidRPr="000441B9" w:rsidRDefault="006A6C75" w:rsidP="000441B9">
      <w:pPr>
        <w:pStyle w:val="Heading2"/>
      </w:pPr>
      <w:bookmarkStart w:id="22" w:name="_Toc181616435"/>
      <w:r>
        <w:rPr>
          <w:noProof/>
        </w:rPr>
        <w:lastRenderedPageBreak/>
        <mc:AlternateContent>
          <mc:Choice Requires="wps">
            <w:drawing>
              <wp:anchor distT="0" distB="0" distL="114300" distR="114300" simplePos="0" relativeHeight="251658752" behindDoc="0" locked="0" layoutInCell="1" allowOverlap="1" wp14:anchorId="2D21A081" wp14:editId="27E547EB">
                <wp:simplePos x="0" y="0"/>
                <wp:positionH relativeFrom="column">
                  <wp:posOffset>-1612</wp:posOffset>
                </wp:positionH>
                <wp:positionV relativeFrom="paragraph">
                  <wp:posOffset>372403</wp:posOffset>
                </wp:positionV>
                <wp:extent cx="5017135" cy="474785"/>
                <wp:effectExtent l="0" t="0" r="12065" b="20955"/>
                <wp:wrapNone/>
                <wp:docPr id="2039369732" name="Rectangle: Folded Corner 85"/>
                <wp:cNvGraphicFramePr/>
                <a:graphic xmlns:a="http://schemas.openxmlformats.org/drawingml/2006/main">
                  <a:graphicData uri="http://schemas.microsoft.com/office/word/2010/wordprocessingShape">
                    <wps:wsp>
                      <wps:cNvSpPr/>
                      <wps:spPr>
                        <a:xfrm>
                          <a:off x="0" y="0"/>
                          <a:ext cx="5017135" cy="474785"/>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36B5CB" w14:textId="1FF5A4D1" w:rsidR="006A6C75" w:rsidRPr="00A952CD" w:rsidRDefault="006A6C75" w:rsidP="006A6C75">
                            <w:pPr>
                              <w:rPr>
                                <w:rFonts w:asciiTheme="majorHAnsi" w:eastAsiaTheme="majorEastAsia" w:hAnsiTheme="majorHAnsi" w:cstheme="majorBidi"/>
                                <w:i/>
                                <w:color w:val="000000" w:themeColor="text1"/>
                                <w:sz w:val="20"/>
                                <w:szCs w:val="20"/>
                              </w:rPr>
                            </w:pPr>
                            <w:r w:rsidRPr="003F555D">
                              <w:rPr>
                                <w:rFonts w:asciiTheme="majorHAnsi" w:eastAsiaTheme="majorEastAsia" w:hAnsiTheme="majorHAnsi" w:cstheme="majorBidi"/>
                                <w:i/>
                                <w:color w:val="000000" w:themeColor="text1"/>
                                <w:sz w:val="20"/>
                                <w:szCs w:val="20"/>
                              </w:rPr>
                              <w:t>Nesta secção dever</w:t>
                            </w:r>
                            <w:r>
                              <w:rPr>
                                <w:rFonts w:asciiTheme="majorHAnsi" w:eastAsiaTheme="majorEastAsia" w:hAnsiTheme="majorHAnsi" w:cstheme="majorBidi"/>
                                <w:i/>
                                <w:color w:val="000000" w:themeColor="text1"/>
                                <w:sz w:val="20"/>
                                <w:szCs w:val="20"/>
                              </w:rPr>
                              <w:t>ão ser listados os SP para a manutenção de utilizadores e jogos (apenas os obrigatórios)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A081" id="_x0000_s1086" type="#_x0000_t65" style="position:absolute;left:0;text-align:left;margin-left:-.15pt;margin-top:29.3pt;width:395.05pt;height:3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" adj="18000" fillcolor="#b8cce4 [1300]" strokecolor="#b8cce4 [1300]" strokeweight="2pt">
                <v:textbox inset=",0,,0">
                  <w:txbxContent>
                    <w:p w14:paraId="3E36B5CB" w14:textId="1FF5A4D1" w:rsidR="006A6C75" w:rsidRPr="00A952CD" w:rsidRDefault="006A6C75" w:rsidP="006A6C75">
                      <w:pPr>
                        <w:rPr>
                          <w:rFonts w:asciiTheme="majorHAnsi" w:eastAsiaTheme="majorEastAsia" w:hAnsiTheme="majorHAnsi" w:cstheme="majorBidi"/>
                          <w:i/>
                          <w:color w:val="000000" w:themeColor="text1"/>
                          <w:sz w:val="20"/>
                          <w:szCs w:val="20"/>
                        </w:rPr>
                      </w:pPr>
                      <w:r w:rsidRPr="003F555D">
                        <w:rPr>
                          <w:rFonts w:asciiTheme="majorHAnsi" w:eastAsiaTheme="majorEastAsia" w:hAnsiTheme="majorHAnsi" w:cstheme="majorBidi"/>
                          <w:i/>
                          <w:color w:val="000000" w:themeColor="text1"/>
                          <w:sz w:val="20"/>
                          <w:szCs w:val="20"/>
                        </w:rPr>
                        <w:t>Nesta secção dever</w:t>
                      </w:r>
                      <w:r>
                        <w:rPr>
                          <w:rFonts w:asciiTheme="majorHAnsi" w:eastAsiaTheme="majorEastAsia" w:hAnsiTheme="majorHAnsi" w:cstheme="majorBidi"/>
                          <w:i/>
                          <w:color w:val="000000" w:themeColor="text1"/>
                          <w:sz w:val="20"/>
                          <w:szCs w:val="20"/>
                        </w:rPr>
                        <w:t>ão ser listados os SP para a manutenção de utilizadores e jogos (apenas os obrigatórios)</w:t>
                      </w:r>
                    </w:p>
                  </w:txbxContent>
                </v:textbox>
              </v:shape>
            </w:pict>
          </mc:Fallback>
        </mc:AlternateContent>
      </w:r>
      <w:r w:rsidR="00EF3FBB" w:rsidRPr="000441B9">
        <w:t xml:space="preserve">Procedimentos Manutenção </w:t>
      </w:r>
      <w:r>
        <w:t xml:space="preserve">da </w:t>
      </w:r>
      <w:r w:rsidR="00EF3FBB" w:rsidRPr="000441B9">
        <w:t>Aplicação</w:t>
      </w:r>
      <w:bookmarkEnd w:id="22"/>
    </w:p>
    <w:p w14:paraId="3FF5F895" w14:textId="095057E2" w:rsidR="006A6C75" w:rsidRDefault="006A6C75" w:rsidP="00B01B61">
      <w:pPr>
        <w:rPr>
          <w:rFonts w:ascii="Courier New" w:hAnsi="Courier New" w:cs="Courier New"/>
          <w:i/>
          <w:iCs/>
          <w:sz w:val="24"/>
          <w:szCs w:val="24"/>
        </w:rPr>
      </w:pPr>
    </w:p>
    <w:p w14:paraId="04DCAF6E" w14:textId="77777777" w:rsidR="006A6C75" w:rsidRPr="000441B9" w:rsidRDefault="006A6C75" w:rsidP="00B01B61">
      <w:pPr>
        <w:rPr>
          <w:rFonts w:ascii="Courier New" w:hAnsi="Courier New" w:cs="Courier New"/>
          <w:i/>
          <w:iCs/>
          <w:sz w:val="24"/>
          <w:szCs w:val="24"/>
        </w:rPr>
      </w:pPr>
    </w:p>
    <w:tbl>
      <w:tblPr>
        <w:tblStyle w:val="GridTable1Light"/>
        <w:tblW w:w="7933" w:type="dxa"/>
        <w:tblLayout w:type="fixed"/>
        <w:tblLook w:val="04A0" w:firstRow="1" w:lastRow="0" w:firstColumn="1" w:lastColumn="0" w:noHBand="0" w:noVBand="1"/>
      </w:tblPr>
      <w:tblGrid>
        <w:gridCol w:w="1577"/>
        <w:gridCol w:w="3380"/>
        <w:gridCol w:w="2976"/>
      </w:tblGrid>
      <w:tr w:rsidR="006A6C75" w:rsidRPr="00AB4D00" w14:paraId="61061DF6" w14:textId="77777777" w:rsidTr="0043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shd w:val="clear" w:color="auto" w:fill="000000" w:themeFill="text1"/>
          </w:tcPr>
          <w:p w14:paraId="694D2392" w14:textId="77777777" w:rsidR="006A6C75" w:rsidRPr="00AB4D00" w:rsidRDefault="006A6C75" w:rsidP="00437A2D">
            <w:pPr>
              <w:jc w:val="center"/>
              <w:rPr>
                <w:rFonts w:ascii="Courier New" w:hAnsi="Courier New" w:cs="Courier New"/>
                <w:sz w:val="20"/>
                <w:szCs w:val="20"/>
              </w:rPr>
            </w:pPr>
            <w:r w:rsidRPr="00AB4D00">
              <w:rPr>
                <w:rFonts w:ascii="Courier New" w:hAnsi="Courier New" w:cs="Courier New"/>
                <w:sz w:val="20"/>
                <w:szCs w:val="20"/>
              </w:rPr>
              <w:t xml:space="preserve">Nome </w:t>
            </w:r>
            <w:r>
              <w:rPr>
                <w:rFonts w:ascii="Courier New" w:hAnsi="Courier New" w:cs="Courier New"/>
                <w:sz w:val="20"/>
                <w:szCs w:val="20"/>
              </w:rPr>
              <w:t>SP</w:t>
            </w:r>
          </w:p>
        </w:tc>
        <w:tc>
          <w:tcPr>
            <w:tcW w:w="3380" w:type="dxa"/>
            <w:shd w:val="clear" w:color="auto" w:fill="000000" w:themeFill="text1"/>
          </w:tcPr>
          <w:p w14:paraId="4F5A7F4A" w14:textId="77777777" w:rsidR="006A6C75" w:rsidRPr="00AB4D00" w:rsidRDefault="006A6C75"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Pr>
                <w:rFonts w:ascii="Courier New" w:hAnsi="Courier New" w:cs="Courier New"/>
                <w:sz w:val="20"/>
                <w:szCs w:val="20"/>
              </w:rPr>
              <w:t>Argumentos</w:t>
            </w:r>
          </w:p>
        </w:tc>
        <w:tc>
          <w:tcPr>
            <w:tcW w:w="2976" w:type="dxa"/>
            <w:shd w:val="clear" w:color="auto" w:fill="000000" w:themeFill="text1"/>
          </w:tcPr>
          <w:p w14:paraId="5DD21F42" w14:textId="77777777" w:rsidR="006A6C75" w:rsidRPr="00AB4D00" w:rsidRDefault="006A6C75"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AB4D00">
              <w:rPr>
                <w:rFonts w:ascii="Courier New" w:hAnsi="Courier New" w:cs="Courier New"/>
                <w:sz w:val="20"/>
                <w:szCs w:val="20"/>
              </w:rPr>
              <w:t>Muito breve descrição</w:t>
            </w:r>
          </w:p>
        </w:tc>
      </w:tr>
      <w:tr w:rsidR="006A6C75" w14:paraId="3AF5DD19" w14:textId="77777777" w:rsidTr="00437A2D">
        <w:tc>
          <w:tcPr>
            <w:cnfStyle w:val="001000000000" w:firstRow="0" w:lastRow="0" w:firstColumn="1" w:lastColumn="0" w:oddVBand="0" w:evenVBand="0" w:oddHBand="0" w:evenHBand="0" w:firstRowFirstColumn="0" w:firstRowLastColumn="0" w:lastRowFirstColumn="0" w:lastRowLastColumn="0"/>
            <w:tcW w:w="1577" w:type="dxa"/>
          </w:tcPr>
          <w:p w14:paraId="42B8514A" w14:textId="77777777" w:rsidR="006A6C75" w:rsidRPr="006A6C75" w:rsidRDefault="006A6C75" w:rsidP="006A6C75">
            <w:pPr>
              <w:rPr>
                <w:rFonts w:ascii="Courier New" w:hAnsi="Courier New" w:cs="Courier New"/>
                <w:b w:val="0"/>
                <w:bCs w:val="0"/>
                <w:sz w:val="24"/>
                <w:szCs w:val="24"/>
              </w:rPr>
            </w:pPr>
          </w:p>
          <w:p w14:paraId="34136571" w14:textId="6B096801" w:rsidR="006A6C75" w:rsidRPr="006A6C75" w:rsidRDefault="006A6C75" w:rsidP="006A6C75">
            <w:pPr>
              <w:rPr>
                <w:rFonts w:ascii="Courier New" w:hAnsi="Courier New" w:cs="Courier New"/>
                <w:b w:val="0"/>
                <w:bCs w:val="0"/>
                <w:sz w:val="24"/>
                <w:szCs w:val="24"/>
              </w:rPr>
            </w:pPr>
            <w:r w:rsidRPr="006A6C75">
              <w:rPr>
                <w:rFonts w:ascii="Courier New" w:hAnsi="Courier New" w:cs="Courier New"/>
                <w:b w:val="0"/>
                <w:bCs w:val="0"/>
                <w:sz w:val="24"/>
                <w:szCs w:val="24"/>
              </w:rPr>
              <w:t>Criar</w:t>
            </w:r>
            <w:r w:rsidR="0072602D">
              <w:rPr>
                <w:rFonts w:ascii="Courier New" w:hAnsi="Courier New" w:cs="Courier New"/>
                <w:b w:val="0"/>
                <w:bCs w:val="0"/>
                <w:sz w:val="24"/>
                <w:szCs w:val="24"/>
              </w:rPr>
              <w:t>_</w:t>
            </w:r>
            <w:r w:rsidRPr="006A6C75">
              <w:rPr>
                <w:rFonts w:ascii="Courier New" w:hAnsi="Courier New" w:cs="Courier New"/>
                <w:b w:val="0"/>
                <w:bCs w:val="0"/>
                <w:sz w:val="24"/>
                <w:szCs w:val="24"/>
              </w:rPr>
              <w:t>utilizador</w:t>
            </w:r>
          </w:p>
        </w:tc>
        <w:tc>
          <w:tcPr>
            <w:tcW w:w="3380" w:type="dxa"/>
          </w:tcPr>
          <w:p w14:paraId="6727668E" w14:textId="3B9E5CE2" w:rsidR="006A6C75" w:rsidRPr="00A952CD" w:rsidRDefault="00A91674"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Email, tipo de utilizador</w:t>
            </w:r>
            <w:r w:rsidR="0080392A">
              <w:rPr>
                <w:rFonts w:ascii="Courier New" w:hAnsi="Courier New" w:cs="Courier New"/>
                <w:sz w:val="28"/>
                <w:szCs w:val="28"/>
              </w:rPr>
              <w:t>.</w:t>
            </w:r>
          </w:p>
        </w:tc>
        <w:tc>
          <w:tcPr>
            <w:tcW w:w="2976" w:type="dxa"/>
          </w:tcPr>
          <w:p w14:paraId="6D9652DD" w14:textId="61C935AB" w:rsidR="006A6C75" w:rsidRPr="00A952CD" w:rsidRDefault="00137755"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Cria um utilizador com chave primaria igual ao email fornecido.</w:t>
            </w:r>
          </w:p>
        </w:tc>
      </w:tr>
      <w:tr w:rsidR="006A6C75" w14:paraId="559F1A51" w14:textId="77777777" w:rsidTr="00437A2D">
        <w:tc>
          <w:tcPr>
            <w:cnfStyle w:val="001000000000" w:firstRow="0" w:lastRow="0" w:firstColumn="1" w:lastColumn="0" w:oddVBand="0" w:evenVBand="0" w:oddHBand="0" w:evenHBand="0" w:firstRowFirstColumn="0" w:firstRowLastColumn="0" w:lastRowFirstColumn="0" w:lastRowLastColumn="0"/>
            <w:tcW w:w="1577" w:type="dxa"/>
            <w:shd w:val="clear" w:color="auto" w:fill="D9D9D9" w:themeFill="background1" w:themeFillShade="D9"/>
          </w:tcPr>
          <w:p w14:paraId="052FE8D2" w14:textId="77777777" w:rsidR="006A6C75" w:rsidRPr="006A6C75" w:rsidRDefault="006A6C75" w:rsidP="006A6C75">
            <w:pPr>
              <w:rPr>
                <w:rFonts w:ascii="Courier New" w:hAnsi="Courier New" w:cs="Courier New"/>
                <w:b w:val="0"/>
                <w:bCs w:val="0"/>
                <w:sz w:val="24"/>
                <w:szCs w:val="24"/>
              </w:rPr>
            </w:pPr>
          </w:p>
          <w:p w14:paraId="1A036083" w14:textId="0C2DE6C7" w:rsidR="006A6C75" w:rsidRPr="006A6C75" w:rsidRDefault="006A6C75" w:rsidP="006A6C75">
            <w:pPr>
              <w:rPr>
                <w:rFonts w:ascii="Courier New" w:hAnsi="Courier New" w:cs="Courier New"/>
                <w:b w:val="0"/>
                <w:bCs w:val="0"/>
                <w:sz w:val="24"/>
                <w:szCs w:val="24"/>
              </w:rPr>
            </w:pPr>
            <w:r w:rsidRPr="006A6C75">
              <w:rPr>
                <w:rFonts w:ascii="Courier New" w:hAnsi="Courier New" w:cs="Courier New"/>
                <w:b w:val="0"/>
                <w:bCs w:val="0"/>
                <w:sz w:val="24"/>
                <w:szCs w:val="24"/>
              </w:rPr>
              <w:t>Remover_utilizador</w:t>
            </w:r>
          </w:p>
        </w:tc>
        <w:tc>
          <w:tcPr>
            <w:tcW w:w="3380" w:type="dxa"/>
            <w:shd w:val="clear" w:color="auto" w:fill="D9D9D9" w:themeFill="background1" w:themeFillShade="D9"/>
          </w:tcPr>
          <w:p w14:paraId="0E9A391D" w14:textId="455E20DE" w:rsidR="006A6C75" w:rsidRPr="00A952CD" w:rsidRDefault="00137755"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Email do utilizador</w:t>
            </w:r>
            <w:r w:rsidR="0080392A">
              <w:rPr>
                <w:rFonts w:ascii="Courier New" w:hAnsi="Courier New" w:cs="Courier New"/>
                <w:sz w:val="28"/>
                <w:szCs w:val="28"/>
              </w:rPr>
              <w:t>.</w:t>
            </w:r>
          </w:p>
        </w:tc>
        <w:tc>
          <w:tcPr>
            <w:tcW w:w="2976" w:type="dxa"/>
            <w:shd w:val="clear" w:color="auto" w:fill="D9D9D9" w:themeFill="background1" w:themeFillShade="D9"/>
          </w:tcPr>
          <w:p w14:paraId="4D8DD7DD" w14:textId="2EC60C73" w:rsidR="006A6C75" w:rsidRPr="00A952CD" w:rsidRDefault="00137755"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Eliminar o utilizador.</w:t>
            </w:r>
          </w:p>
        </w:tc>
      </w:tr>
      <w:tr w:rsidR="006A6C75" w14:paraId="39C540A6" w14:textId="77777777" w:rsidTr="00437A2D">
        <w:tc>
          <w:tcPr>
            <w:cnfStyle w:val="001000000000" w:firstRow="0" w:lastRow="0" w:firstColumn="1" w:lastColumn="0" w:oddVBand="0" w:evenVBand="0" w:oddHBand="0" w:evenHBand="0" w:firstRowFirstColumn="0" w:firstRowLastColumn="0" w:lastRowFirstColumn="0" w:lastRowLastColumn="0"/>
            <w:tcW w:w="1577" w:type="dxa"/>
          </w:tcPr>
          <w:p w14:paraId="53C177E1" w14:textId="77777777" w:rsidR="006A6C75" w:rsidRPr="006A6C75" w:rsidRDefault="006A6C75" w:rsidP="006A6C75">
            <w:pPr>
              <w:rPr>
                <w:rFonts w:ascii="Courier New" w:hAnsi="Courier New" w:cs="Courier New"/>
                <w:b w:val="0"/>
                <w:bCs w:val="0"/>
                <w:sz w:val="24"/>
                <w:szCs w:val="24"/>
              </w:rPr>
            </w:pPr>
          </w:p>
          <w:p w14:paraId="4020E681" w14:textId="4586DE89" w:rsidR="006A6C75" w:rsidRPr="006A6C75" w:rsidRDefault="006A6C75" w:rsidP="006A6C75">
            <w:pPr>
              <w:rPr>
                <w:rFonts w:ascii="Courier New" w:hAnsi="Courier New" w:cs="Courier New"/>
                <w:b w:val="0"/>
                <w:bCs w:val="0"/>
                <w:sz w:val="24"/>
                <w:szCs w:val="24"/>
              </w:rPr>
            </w:pPr>
            <w:r w:rsidRPr="006A6C75">
              <w:rPr>
                <w:rFonts w:ascii="Courier New" w:hAnsi="Courier New" w:cs="Courier New"/>
                <w:b w:val="0"/>
                <w:bCs w:val="0"/>
                <w:sz w:val="24"/>
                <w:szCs w:val="24"/>
              </w:rPr>
              <w:t>Alterar_utilizador</w:t>
            </w:r>
          </w:p>
        </w:tc>
        <w:tc>
          <w:tcPr>
            <w:tcW w:w="3380" w:type="dxa"/>
          </w:tcPr>
          <w:p w14:paraId="4937AEB1" w14:textId="061583D4" w:rsidR="006A6C75" w:rsidRPr="00A952CD" w:rsidRDefault="006C1787"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E</w:t>
            </w:r>
            <w:r w:rsidR="00BE2377">
              <w:rPr>
                <w:rFonts w:ascii="Courier New" w:hAnsi="Courier New" w:cs="Courier New"/>
                <w:sz w:val="28"/>
                <w:szCs w:val="28"/>
              </w:rPr>
              <w:t>mail</w:t>
            </w:r>
            <w:r w:rsidR="00401E2D">
              <w:rPr>
                <w:rFonts w:ascii="Courier New" w:hAnsi="Courier New" w:cs="Courier New"/>
                <w:sz w:val="28"/>
                <w:szCs w:val="28"/>
              </w:rPr>
              <w:t xml:space="preserve"> do utilizador</w:t>
            </w:r>
            <w:r w:rsidR="00C056AD">
              <w:rPr>
                <w:rFonts w:ascii="Courier New" w:hAnsi="Courier New" w:cs="Courier New"/>
                <w:sz w:val="28"/>
                <w:szCs w:val="28"/>
              </w:rPr>
              <w:t>.</w:t>
            </w:r>
            <w:r w:rsidR="00401E2D">
              <w:rPr>
                <w:rFonts w:ascii="Courier New" w:hAnsi="Courier New" w:cs="Courier New"/>
                <w:sz w:val="28"/>
                <w:szCs w:val="28"/>
              </w:rPr>
              <w:t xml:space="preserve"> </w:t>
            </w:r>
          </w:p>
        </w:tc>
        <w:tc>
          <w:tcPr>
            <w:tcW w:w="2976" w:type="dxa"/>
          </w:tcPr>
          <w:p w14:paraId="78358F3E" w14:textId="7B05572E" w:rsidR="006A6C75" w:rsidRPr="00A952CD" w:rsidRDefault="00783EBF"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Editar os dados do utilizador</w:t>
            </w:r>
            <w:r w:rsidR="00E35CC7">
              <w:rPr>
                <w:rFonts w:ascii="Courier New" w:hAnsi="Courier New" w:cs="Courier New"/>
                <w:sz w:val="28"/>
                <w:szCs w:val="28"/>
              </w:rPr>
              <w:t>.</w:t>
            </w:r>
            <w:r w:rsidR="00C056AD">
              <w:rPr>
                <w:rFonts w:ascii="Courier New" w:hAnsi="Courier New" w:cs="Courier New"/>
                <w:sz w:val="28"/>
                <w:szCs w:val="28"/>
              </w:rPr>
              <w:t xml:space="preserve"> Campos possíveis a alterar são: Nome, Telemóvel, Grupo.</w:t>
            </w:r>
          </w:p>
        </w:tc>
      </w:tr>
      <w:tr w:rsidR="006A6C75" w14:paraId="38700179" w14:textId="77777777" w:rsidTr="00437A2D">
        <w:tc>
          <w:tcPr>
            <w:cnfStyle w:val="001000000000" w:firstRow="0" w:lastRow="0" w:firstColumn="1" w:lastColumn="0" w:oddVBand="0" w:evenVBand="0" w:oddHBand="0" w:evenHBand="0" w:firstRowFirstColumn="0" w:firstRowLastColumn="0" w:lastRowFirstColumn="0" w:lastRowLastColumn="0"/>
            <w:tcW w:w="1577" w:type="dxa"/>
          </w:tcPr>
          <w:p w14:paraId="7D8162DB" w14:textId="77777777" w:rsidR="006A6C75" w:rsidRPr="006A6C75" w:rsidRDefault="006A6C75" w:rsidP="006A6C75">
            <w:pPr>
              <w:rPr>
                <w:rFonts w:ascii="Courier New" w:hAnsi="Courier New" w:cs="Courier New"/>
                <w:b w:val="0"/>
                <w:bCs w:val="0"/>
                <w:sz w:val="24"/>
                <w:szCs w:val="24"/>
              </w:rPr>
            </w:pPr>
          </w:p>
          <w:p w14:paraId="67BA59B3" w14:textId="72B457B6" w:rsidR="006A6C75" w:rsidRPr="006A6C75" w:rsidRDefault="006A6C75" w:rsidP="006A6C75">
            <w:pPr>
              <w:rPr>
                <w:rFonts w:ascii="Courier New" w:hAnsi="Courier New" w:cs="Courier New"/>
                <w:b w:val="0"/>
                <w:bCs w:val="0"/>
                <w:sz w:val="24"/>
                <w:szCs w:val="24"/>
              </w:rPr>
            </w:pPr>
            <w:r>
              <w:rPr>
                <w:rFonts w:ascii="Courier New" w:hAnsi="Courier New" w:cs="Courier New"/>
                <w:b w:val="0"/>
                <w:bCs w:val="0"/>
                <w:sz w:val="24"/>
                <w:szCs w:val="24"/>
              </w:rPr>
              <w:t xml:space="preserve">Criar_jogo </w:t>
            </w:r>
          </w:p>
        </w:tc>
        <w:tc>
          <w:tcPr>
            <w:tcW w:w="3380" w:type="dxa"/>
          </w:tcPr>
          <w:p w14:paraId="731028D4" w14:textId="3007E003" w:rsidR="006A6C75" w:rsidRPr="00516B1E" w:rsidRDefault="00766C6E"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u w:val="single"/>
              </w:rPr>
            </w:pPr>
            <w:r>
              <w:rPr>
                <w:rFonts w:ascii="Courier New" w:hAnsi="Courier New" w:cs="Courier New"/>
                <w:sz w:val="28"/>
                <w:szCs w:val="28"/>
              </w:rPr>
              <w:t xml:space="preserve">ID Jogo, </w:t>
            </w:r>
            <w:r w:rsidR="00516B1E" w:rsidRPr="00516B1E">
              <w:rPr>
                <w:rFonts w:ascii="Courier New" w:hAnsi="Courier New" w:cs="Courier New"/>
                <w:sz w:val="28"/>
                <w:szCs w:val="28"/>
              </w:rPr>
              <w:t>dataHoraInicio</w:t>
            </w:r>
            <w:r w:rsidR="00B3609F">
              <w:rPr>
                <w:rFonts w:ascii="Courier New" w:hAnsi="Courier New" w:cs="Courier New"/>
                <w:sz w:val="28"/>
                <w:szCs w:val="28"/>
              </w:rPr>
              <w:t>.</w:t>
            </w:r>
          </w:p>
        </w:tc>
        <w:tc>
          <w:tcPr>
            <w:tcW w:w="2976" w:type="dxa"/>
          </w:tcPr>
          <w:p w14:paraId="4DFB3012" w14:textId="5E31E801" w:rsidR="006A6C75" w:rsidRPr="00A952CD" w:rsidRDefault="0080392A"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Cria um jogo.</w:t>
            </w:r>
          </w:p>
        </w:tc>
      </w:tr>
      <w:tr w:rsidR="006A6C75" w14:paraId="695D860A" w14:textId="77777777" w:rsidTr="0C8594BD">
        <w:trPr>
          <w:trHeight w:val="1005"/>
        </w:trPr>
        <w:tc>
          <w:tcPr>
            <w:cnfStyle w:val="001000000000" w:firstRow="0" w:lastRow="0" w:firstColumn="1" w:lastColumn="0" w:oddVBand="0" w:evenVBand="0" w:oddHBand="0" w:evenHBand="0" w:firstRowFirstColumn="0" w:firstRowLastColumn="0" w:lastRowFirstColumn="0" w:lastRowLastColumn="0"/>
            <w:tcW w:w="1577" w:type="dxa"/>
          </w:tcPr>
          <w:p w14:paraId="47B98839" w14:textId="77777777" w:rsidR="006A6C75" w:rsidRPr="006A6C75" w:rsidRDefault="006A6C75" w:rsidP="006A6C75">
            <w:pPr>
              <w:rPr>
                <w:rFonts w:ascii="Courier New" w:hAnsi="Courier New" w:cs="Courier New"/>
                <w:b w:val="0"/>
                <w:bCs w:val="0"/>
                <w:sz w:val="24"/>
                <w:szCs w:val="24"/>
              </w:rPr>
            </w:pPr>
          </w:p>
          <w:p w14:paraId="33ABBF23" w14:textId="0CD87C3C" w:rsidR="006A6C75" w:rsidRPr="006A6C75" w:rsidRDefault="006A6C75" w:rsidP="006A6C75">
            <w:pPr>
              <w:rPr>
                <w:rFonts w:ascii="Courier New" w:hAnsi="Courier New" w:cs="Courier New"/>
                <w:b w:val="0"/>
                <w:bCs w:val="0"/>
                <w:sz w:val="24"/>
                <w:szCs w:val="24"/>
              </w:rPr>
            </w:pPr>
            <w:r>
              <w:rPr>
                <w:rFonts w:ascii="Courier New" w:hAnsi="Courier New" w:cs="Courier New"/>
                <w:b w:val="0"/>
                <w:bCs w:val="0"/>
                <w:sz w:val="24"/>
                <w:szCs w:val="24"/>
              </w:rPr>
              <w:t>Alterar_jogo</w:t>
            </w:r>
          </w:p>
        </w:tc>
        <w:tc>
          <w:tcPr>
            <w:tcW w:w="3380" w:type="dxa"/>
          </w:tcPr>
          <w:p w14:paraId="5ED05FAE" w14:textId="73E840B9" w:rsidR="006A6C75" w:rsidRPr="00A952CD" w:rsidRDefault="0080392A"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ID Jogo</w:t>
            </w:r>
            <w:r w:rsidR="00B3609F">
              <w:rPr>
                <w:rFonts w:ascii="Courier New" w:hAnsi="Courier New" w:cs="Courier New"/>
                <w:sz w:val="28"/>
                <w:szCs w:val="28"/>
              </w:rPr>
              <w:t>.</w:t>
            </w:r>
          </w:p>
        </w:tc>
        <w:tc>
          <w:tcPr>
            <w:tcW w:w="2976" w:type="dxa"/>
          </w:tcPr>
          <w:p w14:paraId="7AF3785D" w14:textId="11FDAD65" w:rsidR="006A6C75" w:rsidRPr="00A952CD" w:rsidRDefault="00C056AD"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Alterar um jogo.</w:t>
            </w:r>
          </w:p>
        </w:tc>
      </w:tr>
      <w:tr w:rsidR="006A6C75" w14:paraId="338AF959" w14:textId="77777777" w:rsidTr="00437A2D">
        <w:tc>
          <w:tcPr>
            <w:cnfStyle w:val="001000000000" w:firstRow="0" w:lastRow="0" w:firstColumn="1" w:lastColumn="0" w:oddVBand="0" w:evenVBand="0" w:oddHBand="0" w:evenHBand="0" w:firstRowFirstColumn="0" w:firstRowLastColumn="0" w:lastRowFirstColumn="0" w:lastRowLastColumn="0"/>
            <w:tcW w:w="1577" w:type="dxa"/>
            <w:shd w:val="clear" w:color="auto" w:fill="D9D9D9" w:themeFill="background1" w:themeFillShade="D9"/>
          </w:tcPr>
          <w:p w14:paraId="5F4DF559" w14:textId="295C8CBE" w:rsidR="006A6C75" w:rsidRPr="00A952CD" w:rsidRDefault="006A6C75" w:rsidP="00437A2D">
            <w:pPr>
              <w:rPr>
                <w:rFonts w:ascii="Courier New" w:hAnsi="Courier New" w:cs="Courier New"/>
                <w:sz w:val="28"/>
                <w:szCs w:val="28"/>
              </w:rPr>
            </w:pPr>
          </w:p>
        </w:tc>
        <w:tc>
          <w:tcPr>
            <w:tcW w:w="3380" w:type="dxa"/>
            <w:shd w:val="clear" w:color="auto" w:fill="D9D9D9" w:themeFill="background1" w:themeFillShade="D9"/>
          </w:tcPr>
          <w:p w14:paraId="4CCA3764" w14:textId="77777777" w:rsidR="006A6C75" w:rsidRPr="00A952CD" w:rsidRDefault="006A6C75"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c>
          <w:tcPr>
            <w:tcW w:w="2976" w:type="dxa"/>
            <w:shd w:val="clear" w:color="auto" w:fill="D9D9D9" w:themeFill="background1" w:themeFillShade="D9"/>
          </w:tcPr>
          <w:p w14:paraId="04BBCBED" w14:textId="77777777" w:rsidR="006A6C75" w:rsidRPr="00A952CD" w:rsidRDefault="006A6C75"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r>
    </w:tbl>
    <w:p w14:paraId="22FCFEC8" w14:textId="447D5F01" w:rsidR="006A6C75" w:rsidRDefault="006A6C75">
      <w:pPr>
        <w:rPr>
          <w:rFonts w:asciiTheme="majorHAnsi" w:eastAsiaTheme="majorEastAsia" w:hAnsiTheme="majorHAnsi" w:cstheme="majorBidi"/>
          <w:i/>
          <w:color w:val="365F91" w:themeColor="accent1" w:themeShade="BF"/>
          <w:sz w:val="26"/>
          <w:szCs w:val="26"/>
        </w:rPr>
      </w:pPr>
    </w:p>
    <w:p w14:paraId="18B27B1D" w14:textId="77777777" w:rsidR="006A6C75" w:rsidRDefault="006A6C75">
      <w:pPr>
        <w:rPr>
          <w:rFonts w:asciiTheme="majorHAnsi" w:eastAsiaTheme="majorEastAsia" w:hAnsiTheme="majorHAnsi" w:cstheme="majorBidi"/>
          <w:i/>
          <w:color w:val="365F91" w:themeColor="accent1" w:themeShade="BF"/>
          <w:sz w:val="26"/>
          <w:szCs w:val="26"/>
        </w:rPr>
      </w:pPr>
      <w:r>
        <w:rPr>
          <w:rFonts w:asciiTheme="majorHAnsi" w:eastAsiaTheme="majorEastAsia" w:hAnsiTheme="majorHAnsi" w:cstheme="majorBidi"/>
          <w:i/>
          <w:color w:val="365F91" w:themeColor="accent1" w:themeShade="BF"/>
          <w:sz w:val="26"/>
          <w:szCs w:val="26"/>
        </w:rPr>
        <w:br w:type="page"/>
      </w:r>
    </w:p>
    <w:p w14:paraId="1A0DCDA7" w14:textId="616DF77D" w:rsidR="001F216F" w:rsidRDefault="006A6C75" w:rsidP="000441B9">
      <w:pPr>
        <w:pStyle w:val="Heading2"/>
      </w:pPr>
      <w:bookmarkStart w:id="23" w:name="_Toc181616436"/>
      <w:bookmarkEnd w:id="20"/>
      <w:r>
        <w:rPr>
          <w:noProof/>
        </w:rPr>
        <w:lastRenderedPageBreak/>
        <mc:AlternateContent>
          <mc:Choice Requires="wps">
            <w:drawing>
              <wp:anchor distT="0" distB="0" distL="114300" distR="114300" simplePos="0" relativeHeight="251659776" behindDoc="0" locked="0" layoutInCell="1" allowOverlap="1" wp14:anchorId="1298CABF" wp14:editId="02DC36C7">
                <wp:simplePos x="0" y="0"/>
                <wp:positionH relativeFrom="column">
                  <wp:posOffset>-48504</wp:posOffset>
                </wp:positionH>
                <wp:positionV relativeFrom="paragraph">
                  <wp:posOffset>343096</wp:posOffset>
                </wp:positionV>
                <wp:extent cx="5016500" cy="480695"/>
                <wp:effectExtent l="0" t="0" r="12700" b="14605"/>
                <wp:wrapNone/>
                <wp:docPr id="1938155368" name="Rectangle: Folded Corner 85"/>
                <wp:cNvGraphicFramePr/>
                <a:graphic xmlns:a="http://schemas.openxmlformats.org/drawingml/2006/main">
                  <a:graphicData uri="http://schemas.microsoft.com/office/word/2010/wordprocessingShape">
                    <wps:wsp>
                      <wps:cNvSpPr/>
                      <wps:spPr>
                        <a:xfrm>
                          <a:off x="0" y="0"/>
                          <a:ext cx="5016500" cy="480695"/>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0D470F" w14:textId="77777777" w:rsidR="00A34557" w:rsidRPr="00A952CD" w:rsidRDefault="00A34557" w:rsidP="006A6C75">
                            <w:pPr>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Deverão ser indicados todos os eventos relevantes para o processo de migração, eventos do Windows e do Mysql. Por eventos entende-se as tarefas do Windows ou eventos do Mysql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CABF" id="_x0000_s1087" type="#_x0000_t65" style="position:absolute;left:0;text-align:left;margin-left:-3.8pt;margin-top:27pt;width:395pt;height:37.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" adj="18000" fillcolor="#b8cce4 [1300]" strokecolor="#b8cce4 [1300]" strokeweight="2pt">
                <v:textbox inset=",0,,0">
                  <w:txbxContent>
                    <w:p w14:paraId="1B0D470F" w14:textId="77777777" w:rsidR="00A34557" w:rsidRPr="00A952CD" w:rsidRDefault="00A34557" w:rsidP="006A6C75">
                      <w:pPr>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Deverão ser indicados todos os eventos relevantes para o processo de migração, eventos do Windows e do Mysql. Por eventos entende-se as tarefas do Windows ou eventos do Mysql</w:t>
                      </w:r>
                    </w:p>
                  </w:txbxContent>
                </v:textbox>
              </v:shape>
            </w:pict>
          </mc:Fallback>
        </mc:AlternateContent>
      </w:r>
      <w:r w:rsidR="001F216F">
        <w:rPr>
          <w:rStyle w:val="Heading3Char"/>
        </w:rPr>
        <w:t>Eventos</w:t>
      </w:r>
      <w:r w:rsidR="001F216F" w:rsidRPr="00104203">
        <w:rPr>
          <w:rStyle w:val="Heading3Char"/>
        </w:rPr>
        <w:t xml:space="preserve"> de suporte à </w:t>
      </w:r>
      <w:r w:rsidR="009B1C9B">
        <w:rPr>
          <w:rStyle w:val="Heading3Char"/>
        </w:rPr>
        <w:t>aplicação</w:t>
      </w:r>
      <w:r w:rsidR="009B1C9B" w:rsidRPr="00104203">
        <w:rPr>
          <w:rStyle w:val="Heading3Char"/>
        </w:rPr>
        <w:t xml:space="preserve"> </w:t>
      </w:r>
      <w:r w:rsidR="009B1C9B">
        <w:rPr>
          <w:rStyle w:val="Heading3Char"/>
        </w:rPr>
        <w:t>(</w:t>
      </w:r>
      <w:r w:rsidR="00612E36">
        <w:t>caso existam)</w:t>
      </w:r>
      <w:bookmarkEnd w:id="23"/>
    </w:p>
    <w:p w14:paraId="1FDB5E4D" w14:textId="2DA7B12B" w:rsidR="006A6C75" w:rsidRDefault="006A6C75" w:rsidP="006A6C75"/>
    <w:p w14:paraId="25B4036B" w14:textId="2A90C6F4" w:rsidR="006A6C75" w:rsidRDefault="006A6C75" w:rsidP="006A6C75"/>
    <w:tbl>
      <w:tblPr>
        <w:tblStyle w:val="GridTable1Light"/>
        <w:tblW w:w="9262" w:type="dxa"/>
        <w:tblLayout w:type="fixed"/>
        <w:tblLook w:val="04A0" w:firstRow="1" w:lastRow="0" w:firstColumn="1" w:lastColumn="0" w:noHBand="0" w:noVBand="1"/>
      </w:tblPr>
      <w:tblGrid>
        <w:gridCol w:w="1728"/>
        <w:gridCol w:w="2208"/>
        <w:gridCol w:w="5326"/>
      </w:tblGrid>
      <w:tr w:rsidR="001F216F" w14:paraId="3EFE4E5F" w14:textId="77777777" w:rsidTr="006A6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0000" w:themeFill="text1"/>
          </w:tcPr>
          <w:p w14:paraId="2AA2F7D4" w14:textId="77777777" w:rsidR="001F216F" w:rsidRDefault="001F216F" w:rsidP="000F5DBF">
            <w:pPr>
              <w:jc w:val="center"/>
              <w:rPr>
                <w:rFonts w:ascii="Courier New" w:hAnsi="Courier New" w:cs="Courier New"/>
                <w:sz w:val="24"/>
                <w:szCs w:val="24"/>
              </w:rPr>
            </w:pPr>
            <w:r>
              <w:rPr>
                <w:rFonts w:ascii="Courier New" w:hAnsi="Courier New" w:cs="Courier New"/>
                <w:sz w:val="24"/>
                <w:szCs w:val="24"/>
              </w:rPr>
              <w:t>Nome Evento</w:t>
            </w:r>
          </w:p>
        </w:tc>
        <w:tc>
          <w:tcPr>
            <w:tcW w:w="2208" w:type="dxa"/>
            <w:shd w:val="clear" w:color="auto" w:fill="000000" w:themeFill="text1"/>
          </w:tcPr>
          <w:p w14:paraId="490A518A" w14:textId="77777777" w:rsidR="001F216F" w:rsidRDefault="001F216F" w:rsidP="000F5DBF">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Local Execução</w:t>
            </w:r>
          </w:p>
          <w:p w14:paraId="2BE6E696" w14:textId="1911A37C" w:rsidR="001F216F" w:rsidRDefault="001F216F" w:rsidP="000F5DBF">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r w:rsidR="00FF10E3">
              <w:rPr>
                <w:rFonts w:ascii="Courier New" w:hAnsi="Courier New" w:cs="Courier New"/>
                <w:sz w:val="24"/>
                <w:szCs w:val="24"/>
              </w:rPr>
              <w:t>Mysql</w:t>
            </w:r>
            <w:r>
              <w:rPr>
                <w:rFonts w:ascii="Courier New" w:hAnsi="Courier New" w:cs="Courier New"/>
                <w:sz w:val="24"/>
                <w:szCs w:val="24"/>
              </w:rPr>
              <w:t>/Windows)</w:t>
            </w:r>
          </w:p>
        </w:tc>
        <w:tc>
          <w:tcPr>
            <w:tcW w:w="5326" w:type="dxa"/>
            <w:shd w:val="clear" w:color="auto" w:fill="000000" w:themeFill="text1"/>
          </w:tcPr>
          <w:p w14:paraId="5428DEF5" w14:textId="77777777" w:rsidR="001F216F" w:rsidRDefault="001F216F" w:rsidP="000F5DBF">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Muito breve descrição</w:t>
            </w:r>
          </w:p>
        </w:tc>
      </w:tr>
      <w:tr w:rsidR="001F216F" w14:paraId="7E3826E7" w14:textId="77777777" w:rsidTr="006A6C75">
        <w:tc>
          <w:tcPr>
            <w:cnfStyle w:val="001000000000" w:firstRow="0" w:lastRow="0" w:firstColumn="1" w:lastColumn="0" w:oddVBand="0" w:evenVBand="0" w:oddHBand="0" w:evenHBand="0" w:firstRowFirstColumn="0" w:firstRowLastColumn="0" w:lastRowFirstColumn="0" w:lastRowLastColumn="0"/>
            <w:tcW w:w="1728" w:type="dxa"/>
          </w:tcPr>
          <w:p w14:paraId="3D116588" w14:textId="77777777" w:rsidR="001F216F" w:rsidRDefault="001F216F" w:rsidP="000F5DBF">
            <w:pPr>
              <w:jc w:val="center"/>
              <w:rPr>
                <w:rFonts w:ascii="Courier New" w:hAnsi="Courier New" w:cs="Courier New"/>
                <w:sz w:val="24"/>
                <w:szCs w:val="24"/>
              </w:rPr>
            </w:pPr>
          </w:p>
        </w:tc>
        <w:tc>
          <w:tcPr>
            <w:tcW w:w="2208" w:type="dxa"/>
          </w:tcPr>
          <w:p w14:paraId="5F70F622" w14:textId="77777777" w:rsidR="001F216F" w:rsidRDefault="001F216F" w:rsidP="000F5DB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326" w:type="dxa"/>
          </w:tcPr>
          <w:p w14:paraId="0B9F6D7E" w14:textId="77777777" w:rsidR="001F216F" w:rsidRDefault="001F216F" w:rsidP="000F5DB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6A6C75" w14:paraId="7A0EC922" w14:textId="77777777" w:rsidTr="006A6C75">
        <w:tc>
          <w:tcPr>
            <w:cnfStyle w:val="001000000000" w:firstRow="0" w:lastRow="0" w:firstColumn="1" w:lastColumn="0" w:oddVBand="0" w:evenVBand="0" w:oddHBand="0" w:evenHBand="0" w:firstRowFirstColumn="0" w:firstRowLastColumn="0" w:lastRowFirstColumn="0" w:lastRowLastColumn="0"/>
            <w:tcW w:w="1728" w:type="dxa"/>
            <w:shd w:val="clear" w:color="auto" w:fill="D9D9D9" w:themeFill="background1" w:themeFillShade="D9"/>
          </w:tcPr>
          <w:p w14:paraId="690EFEE5" w14:textId="77777777" w:rsidR="006A6C75" w:rsidRDefault="006A6C75" w:rsidP="00437A2D">
            <w:pPr>
              <w:jc w:val="center"/>
              <w:rPr>
                <w:rFonts w:ascii="Courier New" w:hAnsi="Courier New" w:cs="Courier New"/>
                <w:sz w:val="24"/>
                <w:szCs w:val="24"/>
              </w:rPr>
            </w:pPr>
          </w:p>
        </w:tc>
        <w:tc>
          <w:tcPr>
            <w:tcW w:w="2208" w:type="dxa"/>
            <w:shd w:val="clear" w:color="auto" w:fill="D9D9D9" w:themeFill="background1" w:themeFillShade="D9"/>
          </w:tcPr>
          <w:p w14:paraId="7F559418" w14:textId="77777777" w:rsidR="006A6C75" w:rsidRDefault="006A6C75"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326" w:type="dxa"/>
            <w:shd w:val="clear" w:color="auto" w:fill="D9D9D9" w:themeFill="background1" w:themeFillShade="D9"/>
          </w:tcPr>
          <w:p w14:paraId="111F550F" w14:textId="77777777" w:rsidR="006A6C75" w:rsidRDefault="006A6C75"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1F216F" w14:paraId="253B5EF0" w14:textId="77777777" w:rsidTr="006A6C75">
        <w:tc>
          <w:tcPr>
            <w:cnfStyle w:val="001000000000" w:firstRow="0" w:lastRow="0" w:firstColumn="1" w:lastColumn="0" w:oddVBand="0" w:evenVBand="0" w:oddHBand="0" w:evenHBand="0" w:firstRowFirstColumn="0" w:firstRowLastColumn="0" w:lastRowFirstColumn="0" w:lastRowLastColumn="0"/>
            <w:tcW w:w="1728" w:type="dxa"/>
          </w:tcPr>
          <w:p w14:paraId="4B396B98" w14:textId="77777777" w:rsidR="001F216F" w:rsidRDefault="001F216F" w:rsidP="000F5DBF">
            <w:pPr>
              <w:jc w:val="center"/>
              <w:rPr>
                <w:rFonts w:ascii="Courier New" w:hAnsi="Courier New" w:cs="Courier New"/>
                <w:sz w:val="24"/>
                <w:szCs w:val="24"/>
              </w:rPr>
            </w:pPr>
          </w:p>
        </w:tc>
        <w:tc>
          <w:tcPr>
            <w:tcW w:w="2208" w:type="dxa"/>
          </w:tcPr>
          <w:p w14:paraId="74E193D6" w14:textId="77777777" w:rsidR="001F216F" w:rsidRDefault="001F216F" w:rsidP="000F5DB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326" w:type="dxa"/>
          </w:tcPr>
          <w:p w14:paraId="0CF16EFC" w14:textId="77777777" w:rsidR="001F216F" w:rsidRDefault="001F216F" w:rsidP="000F5DB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bl>
    <w:p w14:paraId="23CE053B" w14:textId="5CFAFCD7" w:rsidR="008E4CEA" w:rsidRDefault="008E4CEA" w:rsidP="001F216F">
      <w:pPr>
        <w:jc w:val="center"/>
        <w:rPr>
          <w:rFonts w:ascii="Courier New" w:hAnsi="Courier New" w:cs="Courier New"/>
          <w:sz w:val="24"/>
          <w:szCs w:val="24"/>
        </w:rPr>
      </w:pPr>
    </w:p>
    <w:p w14:paraId="23C2BB18" w14:textId="77777777" w:rsidR="008E4CEA" w:rsidRDefault="008E4CEA">
      <w:pPr>
        <w:rPr>
          <w:rFonts w:ascii="Courier New" w:hAnsi="Courier New" w:cs="Courier New"/>
          <w:sz w:val="24"/>
          <w:szCs w:val="24"/>
        </w:rPr>
      </w:pPr>
      <w:r>
        <w:rPr>
          <w:rFonts w:ascii="Courier New" w:hAnsi="Courier New" w:cs="Courier New"/>
          <w:sz w:val="24"/>
          <w:szCs w:val="24"/>
        </w:rPr>
        <w:br w:type="page"/>
      </w:r>
    </w:p>
    <w:p w14:paraId="7D04A152" w14:textId="2F56857E" w:rsidR="00323CEF" w:rsidRPr="00E4534F" w:rsidRDefault="004E4BC9" w:rsidP="005A7C8E">
      <w:pPr>
        <w:pStyle w:val="Heading2"/>
      </w:pPr>
      <w:bookmarkStart w:id="24" w:name="_Toc181616437"/>
      <w:r>
        <w:lastRenderedPageBreak/>
        <w:t>Consulta por HTML/PHP</w:t>
      </w:r>
      <w:bookmarkEnd w:id="24"/>
    </w:p>
    <w:p w14:paraId="58BF27BC" w14:textId="674EA2FB" w:rsidR="007F62F0" w:rsidRDefault="006A6C75" w:rsidP="007F62F0">
      <w:pPr>
        <w:jc w:val="both"/>
        <w:rPr>
          <w:rFonts w:ascii="Courier New" w:hAnsi="Courier New" w:cs="Courier New"/>
          <w:sz w:val="24"/>
          <w:szCs w:val="24"/>
        </w:rPr>
      </w:pPr>
      <w:r>
        <w:rPr>
          <w:noProof/>
        </w:rPr>
        <mc:AlternateContent>
          <mc:Choice Requires="wps">
            <w:drawing>
              <wp:anchor distT="0" distB="0" distL="114300" distR="114300" simplePos="0" relativeHeight="251660800" behindDoc="0" locked="0" layoutInCell="1" allowOverlap="1" wp14:anchorId="7DE15AB4" wp14:editId="713D36DA">
                <wp:simplePos x="0" y="0"/>
                <wp:positionH relativeFrom="column">
                  <wp:posOffset>-1612</wp:posOffset>
                </wp:positionH>
                <wp:positionV relativeFrom="paragraph">
                  <wp:posOffset>62230</wp:posOffset>
                </wp:positionV>
                <wp:extent cx="5017135" cy="1981200"/>
                <wp:effectExtent l="0" t="0" r="12065" b="19050"/>
                <wp:wrapNone/>
                <wp:docPr id="1311446362" name="Rectangle: Folded Corner 85"/>
                <wp:cNvGraphicFramePr/>
                <a:graphic xmlns:a="http://schemas.openxmlformats.org/drawingml/2006/main">
                  <a:graphicData uri="http://schemas.microsoft.com/office/word/2010/wordprocessingShape">
                    <wps:wsp>
                      <wps:cNvSpPr/>
                      <wps:spPr>
                        <a:xfrm>
                          <a:off x="0" y="0"/>
                          <a:ext cx="5017135" cy="19812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211102" w14:textId="77777777" w:rsidR="006A6C75" w:rsidRPr="006A6C75" w:rsidRDefault="006A6C75" w:rsidP="006A6C75">
                            <w:pPr>
                              <w:jc w:val="both"/>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Desenhar o layout dos formulários pretendidos, se relevante colocar texto a explicar a funcionalidade pretendida. Formulários:</w:t>
                            </w:r>
                          </w:p>
                          <w:p w14:paraId="0A965CEF" w14:textId="77777777" w:rsidR="006A6C75" w:rsidRPr="006A6C75" w:rsidRDefault="006A6C75" w:rsidP="006A6C75">
                            <w:pPr>
                              <w:numPr>
                                <w:ilvl w:val="0"/>
                                <w:numId w:val="38"/>
                              </w:numPr>
                              <w:jc w:val="both"/>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Fazer login</w:t>
                            </w:r>
                          </w:p>
                          <w:p w14:paraId="4578032F" w14:textId="6044FD46" w:rsidR="006A6C75" w:rsidRPr="006A6C75" w:rsidRDefault="006A6C75" w:rsidP="006A6C75">
                            <w:pPr>
                              <w:numPr>
                                <w:ilvl w:val="0"/>
                                <w:numId w:val="38"/>
                              </w:numPr>
                              <w:jc w:val="both"/>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 xml:space="preserve">Criar (ou selecionar de uma lista de </w:t>
                            </w:r>
                            <w:r>
                              <w:rPr>
                                <w:rFonts w:asciiTheme="majorHAnsi" w:eastAsiaTheme="majorEastAsia" w:hAnsiTheme="majorHAnsi" w:cstheme="majorBidi"/>
                                <w:i/>
                                <w:color w:val="000000" w:themeColor="text1"/>
                                <w:sz w:val="20"/>
                                <w:szCs w:val="20"/>
                              </w:rPr>
                              <w:t>jogos</w:t>
                            </w:r>
                            <w:r w:rsidRPr="006A6C75">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um</w:t>
                            </w:r>
                            <w:r w:rsidRPr="006A6C75">
                              <w:rPr>
                                <w:rFonts w:asciiTheme="majorHAnsi" w:eastAsiaTheme="majorEastAsia" w:hAnsiTheme="majorHAnsi" w:cstheme="majorBidi"/>
                                <w:i/>
                                <w:color w:val="000000" w:themeColor="text1"/>
                                <w:sz w:val="20"/>
                                <w:szCs w:val="20"/>
                              </w:rPr>
                              <w:t xml:space="preserve"> para alterar) </w:t>
                            </w:r>
                            <w:r>
                              <w:rPr>
                                <w:rFonts w:asciiTheme="majorHAnsi" w:eastAsiaTheme="majorEastAsia" w:hAnsiTheme="majorHAnsi" w:cstheme="majorBidi"/>
                                <w:i/>
                                <w:color w:val="000000" w:themeColor="text1"/>
                                <w:sz w:val="20"/>
                                <w:szCs w:val="20"/>
                              </w:rPr>
                              <w:t>um jogo</w:t>
                            </w:r>
                            <w:r w:rsidRPr="006A6C75">
                              <w:rPr>
                                <w:rFonts w:asciiTheme="majorHAnsi" w:eastAsiaTheme="majorEastAsia" w:hAnsiTheme="majorHAnsi" w:cstheme="majorBidi"/>
                                <w:i/>
                                <w:color w:val="000000" w:themeColor="text1"/>
                                <w:sz w:val="20"/>
                                <w:szCs w:val="20"/>
                              </w:rPr>
                              <w:t xml:space="preserve"> e, para ess</w:t>
                            </w:r>
                            <w:r>
                              <w:rPr>
                                <w:rFonts w:asciiTheme="majorHAnsi" w:eastAsiaTheme="majorEastAsia" w:hAnsiTheme="majorHAnsi" w:cstheme="majorBidi"/>
                                <w:i/>
                                <w:color w:val="000000" w:themeColor="text1"/>
                                <w:sz w:val="20"/>
                                <w:szCs w:val="20"/>
                              </w:rPr>
                              <w:t>e</w:t>
                            </w:r>
                            <w:r w:rsidRPr="006A6C75">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jogo</w:t>
                            </w:r>
                            <w:r w:rsidRPr="006A6C75">
                              <w:rPr>
                                <w:rFonts w:asciiTheme="majorHAnsi" w:eastAsiaTheme="majorEastAsia" w:hAnsiTheme="majorHAnsi" w:cstheme="majorBidi"/>
                                <w:i/>
                                <w:color w:val="000000" w:themeColor="text1"/>
                                <w:sz w:val="20"/>
                                <w:szCs w:val="20"/>
                              </w:rPr>
                              <w:t>, editar os valores associados. Quando está a alterar não pode alterar valores de chaves estrangeiras e primárias.</w:t>
                            </w:r>
                            <w:r w:rsidR="001D53FF">
                              <w:rPr>
                                <w:rFonts w:asciiTheme="majorHAnsi" w:eastAsiaTheme="majorEastAsia" w:hAnsiTheme="majorHAnsi" w:cstheme="majorBidi"/>
                                <w:i/>
                                <w:color w:val="000000" w:themeColor="text1"/>
                                <w:sz w:val="20"/>
                                <w:szCs w:val="20"/>
                              </w:rPr>
                              <w:tab/>
                            </w:r>
                          </w:p>
                          <w:p w14:paraId="651A2597" w14:textId="281EEB0E" w:rsidR="006A6C75" w:rsidRPr="00A952CD" w:rsidRDefault="006A6C75" w:rsidP="006A6C75">
                            <w:pPr>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Indicar para cada botão qual o SP que deverá ser executado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5AB4" id="_x0000_s1088" type="#_x0000_t65" style="position:absolute;left:0;text-align:left;margin-left:-.15pt;margin-top:4.9pt;width:395.05pt;height:15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" adj="18000" fillcolor="#b8cce4 [1300]" strokecolor="#b8cce4 [1300]" strokeweight="2pt">
                <v:textbox inset=",0,,0">
                  <w:txbxContent>
                    <w:p w14:paraId="37211102" w14:textId="77777777" w:rsidR="006A6C75" w:rsidRPr="006A6C75" w:rsidRDefault="006A6C75" w:rsidP="006A6C75">
                      <w:pPr>
                        <w:jc w:val="both"/>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Desenhar o layout dos formulários pretendidos, se relevante colocar texto a explicar a funcionalidade pretendida. Formulários:</w:t>
                      </w:r>
                    </w:p>
                    <w:p w14:paraId="0A965CEF" w14:textId="77777777" w:rsidR="006A6C75" w:rsidRPr="006A6C75" w:rsidRDefault="006A6C75" w:rsidP="006A6C75">
                      <w:pPr>
                        <w:numPr>
                          <w:ilvl w:val="0"/>
                          <w:numId w:val="38"/>
                        </w:numPr>
                        <w:jc w:val="both"/>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Fazer login</w:t>
                      </w:r>
                    </w:p>
                    <w:p w14:paraId="4578032F" w14:textId="6044FD46" w:rsidR="006A6C75" w:rsidRPr="006A6C75" w:rsidRDefault="006A6C75" w:rsidP="006A6C75">
                      <w:pPr>
                        <w:numPr>
                          <w:ilvl w:val="0"/>
                          <w:numId w:val="38"/>
                        </w:numPr>
                        <w:jc w:val="both"/>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 xml:space="preserve">Criar (ou selecionar de uma lista de </w:t>
                      </w:r>
                      <w:r>
                        <w:rPr>
                          <w:rFonts w:asciiTheme="majorHAnsi" w:eastAsiaTheme="majorEastAsia" w:hAnsiTheme="majorHAnsi" w:cstheme="majorBidi"/>
                          <w:i/>
                          <w:color w:val="000000" w:themeColor="text1"/>
                          <w:sz w:val="20"/>
                          <w:szCs w:val="20"/>
                        </w:rPr>
                        <w:t>jogos</w:t>
                      </w:r>
                      <w:r w:rsidRPr="006A6C75">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um</w:t>
                      </w:r>
                      <w:r w:rsidRPr="006A6C75">
                        <w:rPr>
                          <w:rFonts w:asciiTheme="majorHAnsi" w:eastAsiaTheme="majorEastAsia" w:hAnsiTheme="majorHAnsi" w:cstheme="majorBidi"/>
                          <w:i/>
                          <w:color w:val="000000" w:themeColor="text1"/>
                          <w:sz w:val="20"/>
                          <w:szCs w:val="20"/>
                        </w:rPr>
                        <w:t xml:space="preserve"> para alterar) </w:t>
                      </w:r>
                      <w:r>
                        <w:rPr>
                          <w:rFonts w:asciiTheme="majorHAnsi" w:eastAsiaTheme="majorEastAsia" w:hAnsiTheme="majorHAnsi" w:cstheme="majorBidi"/>
                          <w:i/>
                          <w:color w:val="000000" w:themeColor="text1"/>
                          <w:sz w:val="20"/>
                          <w:szCs w:val="20"/>
                        </w:rPr>
                        <w:t>um jogo</w:t>
                      </w:r>
                      <w:r w:rsidRPr="006A6C75">
                        <w:rPr>
                          <w:rFonts w:asciiTheme="majorHAnsi" w:eastAsiaTheme="majorEastAsia" w:hAnsiTheme="majorHAnsi" w:cstheme="majorBidi"/>
                          <w:i/>
                          <w:color w:val="000000" w:themeColor="text1"/>
                          <w:sz w:val="20"/>
                          <w:szCs w:val="20"/>
                        </w:rPr>
                        <w:t xml:space="preserve"> e, para ess</w:t>
                      </w:r>
                      <w:r>
                        <w:rPr>
                          <w:rFonts w:asciiTheme="majorHAnsi" w:eastAsiaTheme="majorEastAsia" w:hAnsiTheme="majorHAnsi" w:cstheme="majorBidi"/>
                          <w:i/>
                          <w:color w:val="000000" w:themeColor="text1"/>
                          <w:sz w:val="20"/>
                          <w:szCs w:val="20"/>
                        </w:rPr>
                        <w:t>e</w:t>
                      </w:r>
                      <w:r w:rsidRPr="006A6C75">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jogo</w:t>
                      </w:r>
                      <w:r w:rsidRPr="006A6C75">
                        <w:rPr>
                          <w:rFonts w:asciiTheme="majorHAnsi" w:eastAsiaTheme="majorEastAsia" w:hAnsiTheme="majorHAnsi" w:cstheme="majorBidi"/>
                          <w:i/>
                          <w:color w:val="000000" w:themeColor="text1"/>
                          <w:sz w:val="20"/>
                          <w:szCs w:val="20"/>
                        </w:rPr>
                        <w:t>, editar os valores associados. Quando está a alterar não pode alterar valores de chaves estrangeiras e primárias.</w:t>
                      </w:r>
                      <w:r w:rsidR="001D53FF">
                        <w:rPr>
                          <w:rFonts w:asciiTheme="majorHAnsi" w:eastAsiaTheme="majorEastAsia" w:hAnsiTheme="majorHAnsi" w:cstheme="majorBidi"/>
                          <w:i/>
                          <w:color w:val="000000" w:themeColor="text1"/>
                          <w:sz w:val="20"/>
                          <w:szCs w:val="20"/>
                        </w:rPr>
                        <w:tab/>
                      </w:r>
                    </w:p>
                    <w:p w14:paraId="651A2597" w14:textId="281EEB0E" w:rsidR="006A6C75" w:rsidRPr="00A952CD" w:rsidRDefault="006A6C75" w:rsidP="006A6C75">
                      <w:pPr>
                        <w:rPr>
                          <w:rFonts w:asciiTheme="majorHAnsi" w:eastAsiaTheme="majorEastAsia" w:hAnsiTheme="majorHAnsi" w:cstheme="majorBidi"/>
                          <w:i/>
                          <w:color w:val="000000" w:themeColor="text1"/>
                          <w:sz w:val="20"/>
                          <w:szCs w:val="20"/>
                        </w:rPr>
                      </w:pPr>
                      <w:r w:rsidRPr="006A6C75">
                        <w:rPr>
                          <w:rFonts w:asciiTheme="majorHAnsi" w:eastAsiaTheme="majorEastAsia" w:hAnsiTheme="majorHAnsi" w:cstheme="majorBidi"/>
                          <w:i/>
                          <w:color w:val="000000" w:themeColor="text1"/>
                          <w:sz w:val="20"/>
                          <w:szCs w:val="20"/>
                        </w:rPr>
                        <w:t>Indicar para cada botão qual o SP que deverá ser executado</w:t>
                      </w:r>
                    </w:p>
                  </w:txbxContent>
                </v:textbox>
              </v:shape>
            </w:pict>
          </mc:Fallback>
        </mc:AlternateContent>
      </w:r>
    </w:p>
    <w:p w14:paraId="51D8BED8" w14:textId="13D18100" w:rsidR="004E4BC9" w:rsidRDefault="004E4BC9">
      <w:pPr>
        <w:rPr>
          <w:rStyle w:val="Heading3Char"/>
        </w:rPr>
      </w:pPr>
    </w:p>
    <w:p w14:paraId="7943120A" w14:textId="77777777" w:rsidR="00441AC2" w:rsidRDefault="00441AC2">
      <w:pPr>
        <w:rPr>
          <w:noProof/>
        </w:rPr>
      </w:pPr>
    </w:p>
    <w:p w14:paraId="3B80C80C" w14:textId="77777777" w:rsidR="00441AC2" w:rsidRDefault="00441AC2">
      <w:pPr>
        <w:rPr>
          <w:noProof/>
        </w:rPr>
      </w:pPr>
    </w:p>
    <w:p w14:paraId="1C409533" w14:textId="77777777" w:rsidR="00441AC2" w:rsidRDefault="00441AC2">
      <w:pPr>
        <w:rPr>
          <w:noProof/>
        </w:rPr>
      </w:pPr>
    </w:p>
    <w:p w14:paraId="7E734A51" w14:textId="77777777" w:rsidR="00441AC2" w:rsidRDefault="00441AC2">
      <w:pPr>
        <w:rPr>
          <w:noProof/>
        </w:rPr>
      </w:pPr>
    </w:p>
    <w:p w14:paraId="4918D4D3" w14:textId="77777777" w:rsidR="00441AC2" w:rsidRDefault="00441AC2">
      <w:pPr>
        <w:rPr>
          <w:noProof/>
        </w:rPr>
      </w:pPr>
    </w:p>
    <w:p w14:paraId="0990F775" w14:textId="77777777" w:rsidR="002B2B55" w:rsidRDefault="00C40D67">
      <w:r w:rsidRPr="00C40D67">
        <w:rPr>
          <w:noProof/>
        </w:rPr>
        <w:drawing>
          <wp:inline distT="0" distB="0" distL="0" distR="0" wp14:anchorId="29C2A224" wp14:editId="4058BF78">
            <wp:extent cx="3406775" cy="1915311"/>
            <wp:effectExtent l="0" t="0" r="3175" b="8890"/>
            <wp:docPr id="1114829233" name="Imagem 1" descr="Uma imagem com texto,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9233" name="Imagem 1" descr="Uma imagem com texto, design&#10;&#10;Os conteúdos gerados por IA poderão estar incorretos."/>
                    <pic:cNvPicPr/>
                  </pic:nvPicPr>
                  <pic:blipFill>
                    <a:blip r:embed="rId44"/>
                    <a:stretch>
                      <a:fillRect/>
                    </a:stretch>
                  </pic:blipFill>
                  <pic:spPr>
                    <a:xfrm>
                      <a:off x="0" y="0"/>
                      <a:ext cx="3503731" cy="1969820"/>
                    </a:xfrm>
                    <a:prstGeom prst="rect">
                      <a:avLst/>
                    </a:prstGeom>
                  </pic:spPr>
                </pic:pic>
              </a:graphicData>
            </a:graphic>
          </wp:inline>
        </w:drawing>
      </w:r>
    </w:p>
    <w:p w14:paraId="2088C813" w14:textId="36CBF4CF" w:rsidR="002B2B55" w:rsidRPr="002B2B55" w:rsidRDefault="002B2B55">
      <w:r w:rsidRPr="002B2B55">
        <w:t xml:space="preserve">Botão </w:t>
      </w:r>
      <w:r w:rsidR="00866962">
        <w:t>“</w:t>
      </w:r>
      <w:r w:rsidRPr="002B2B55">
        <w:t>Log in</w:t>
      </w:r>
      <w:r w:rsidR="00866962">
        <w:t>”</w:t>
      </w:r>
      <w:r w:rsidRPr="002B2B55">
        <w:t xml:space="preserve"> – SP:</w:t>
      </w:r>
      <w:r>
        <w:t xml:space="preserve"> </w:t>
      </w:r>
      <w:r w:rsidRPr="002B2B55">
        <w:t>Criar_utiliz</w:t>
      </w:r>
      <w:r>
        <w:t>ador</w:t>
      </w:r>
      <w:r w:rsidR="0032145D">
        <w:t>,</w:t>
      </w:r>
      <w:r>
        <w:t xml:space="preserve"> se utilizador não existir.</w:t>
      </w:r>
    </w:p>
    <w:p w14:paraId="2B41ED85" w14:textId="556D13FB" w:rsidR="00320D28" w:rsidRDefault="00047EE5">
      <w:r>
        <w:t xml:space="preserve"> </w:t>
      </w:r>
      <w:r w:rsidRPr="00047EE5">
        <w:rPr>
          <w:noProof/>
        </w:rPr>
        <w:drawing>
          <wp:inline distT="0" distB="0" distL="0" distR="0" wp14:anchorId="55C85CA5" wp14:editId="26FBA18E">
            <wp:extent cx="3505140" cy="1883229"/>
            <wp:effectExtent l="0" t="0" r="635" b="3175"/>
            <wp:docPr id="1431205672" name="Imagem 1" descr="Uma imagem com texto, captura de ecrã,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5672" name="Imagem 1" descr="Uma imagem com texto, captura de ecrã, ecrã, número&#10;&#10;Os conteúdos gerados por IA poderão estar incorretos."/>
                    <pic:cNvPicPr/>
                  </pic:nvPicPr>
                  <pic:blipFill>
                    <a:blip r:embed="rId45"/>
                    <a:stretch>
                      <a:fillRect/>
                    </a:stretch>
                  </pic:blipFill>
                  <pic:spPr>
                    <a:xfrm>
                      <a:off x="0" y="0"/>
                      <a:ext cx="3526218" cy="1894554"/>
                    </a:xfrm>
                    <a:prstGeom prst="rect">
                      <a:avLst/>
                    </a:prstGeom>
                  </pic:spPr>
                </pic:pic>
              </a:graphicData>
            </a:graphic>
          </wp:inline>
        </w:drawing>
      </w:r>
    </w:p>
    <w:p w14:paraId="7951C3DF" w14:textId="788E7913" w:rsidR="00087570" w:rsidRDefault="0011526F">
      <w:r>
        <w:t>Botão “Continuar” -</w:t>
      </w:r>
      <w:r w:rsidR="002A1501">
        <w:t xml:space="preserve"> </w:t>
      </w:r>
      <w:r w:rsidR="00BD4E6C">
        <w:t xml:space="preserve">levar para a </w:t>
      </w:r>
      <w:r w:rsidR="00027D09">
        <w:t>página</w:t>
      </w:r>
      <w:r w:rsidR="00BD4E6C">
        <w:t xml:space="preserve"> de </w:t>
      </w:r>
      <w:r w:rsidR="002A1501">
        <w:t>altera</w:t>
      </w:r>
      <w:r w:rsidR="00BD4E6C">
        <w:t>ção</w:t>
      </w:r>
      <w:r w:rsidR="002A1501">
        <w:t>.</w:t>
      </w:r>
      <w:r w:rsidR="002A1501">
        <w:br/>
      </w:r>
      <w:r w:rsidR="00320D28">
        <w:t xml:space="preserve">Botão </w:t>
      </w:r>
      <w:r w:rsidR="00866962">
        <w:t>“</w:t>
      </w:r>
      <w:r w:rsidR="00320D28">
        <w:t>Criar novo Jogo</w:t>
      </w:r>
      <w:r w:rsidR="00866962">
        <w:t>”</w:t>
      </w:r>
      <w:r w:rsidR="00320D28">
        <w:t>- SP</w:t>
      </w:r>
      <w:r w:rsidR="002B2B55">
        <w:t>:</w:t>
      </w:r>
      <w:r w:rsidR="00320D28">
        <w:t xml:space="preserve"> Criar_jogo</w:t>
      </w:r>
    </w:p>
    <w:p w14:paraId="7BEC422F" w14:textId="6AB2375D" w:rsidR="00A8319F" w:rsidRDefault="00A8319F"/>
    <w:p w14:paraId="46E27A23" w14:textId="0E42F4F3" w:rsidR="00087570" w:rsidRDefault="00574B76">
      <w:r>
        <w:tab/>
      </w:r>
    </w:p>
    <w:p w14:paraId="5BA64BE0" w14:textId="022BB379" w:rsidR="00595319" w:rsidRDefault="00595319"/>
    <w:p w14:paraId="6CF7FE8E" w14:textId="6B05E03F" w:rsidR="006E0A7F" w:rsidRDefault="006E0A7F"/>
    <w:p w14:paraId="79175E7F" w14:textId="66648C82" w:rsidR="006A1878" w:rsidRDefault="006A1878">
      <w:r w:rsidRPr="006A1878">
        <w:rPr>
          <w:noProof/>
        </w:rPr>
        <w:drawing>
          <wp:inline distT="0" distB="0" distL="0" distR="0" wp14:anchorId="3A6F47D8" wp14:editId="4252514D">
            <wp:extent cx="5400040" cy="3032760"/>
            <wp:effectExtent l="0" t="0" r="0" b="0"/>
            <wp:docPr id="55826634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6341" name="Imagem 1" descr="Uma imagem com texto, captura de ecrã, Tipo de letra, número&#10;&#10;Os conteúdos gerados por IA poderão estar incorretos."/>
                    <pic:cNvPicPr/>
                  </pic:nvPicPr>
                  <pic:blipFill>
                    <a:blip r:embed="rId46"/>
                    <a:stretch>
                      <a:fillRect/>
                    </a:stretch>
                  </pic:blipFill>
                  <pic:spPr>
                    <a:xfrm>
                      <a:off x="0" y="0"/>
                      <a:ext cx="5400040" cy="3032760"/>
                    </a:xfrm>
                    <a:prstGeom prst="rect">
                      <a:avLst/>
                    </a:prstGeom>
                  </pic:spPr>
                </pic:pic>
              </a:graphicData>
            </a:graphic>
          </wp:inline>
        </w:drawing>
      </w:r>
    </w:p>
    <w:p w14:paraId="2E84C686" w14:textId="77777777" w:rsidR="006A1878" w:rsidRDefault="00087570">
      <w:r>
        <w:t>Botão “Iniciar” – SP:</w:t>
      </w:r>
      <w:r w:rsidR="00B34AAB">
        <w:t xml:space="preserve"> </w:t>
      </w:r>
      <w:r w:rsidR="00D03E7D">
        <w:t>php que chama executável.</w:t>
      </w:r>
    </w:p>
    <w:p w14:paraId="36C0DC5F" w14:textId="60054904" w:rsidR="006A1878" w:rsidRDefault="006A1878" w:rsidP="006A1878">
      <w:pPr>
        <w:rPr>
          <w:rFonts w:asciiTheme="majorHAnsi" w:eastAsiaTheme="majorEastAsia" w:hAnsiTheme="majorHAnsi" w:cstheme="majorBidi"/>
          <w:b/>
          <w:bCs/>
          <w:i/>
          <w:iCs/>
          <w:color w:val="4F81BD" w:themeColor="accent1"/>
        </w:rPr>
      </w:pPr>
      <w:r>
        <w:t>Botão “Alterar jogo” – SP: Alterar_jogo</w:t>
      </w:r>
      <w:r>
        <w:br w:type="page"/>
      </w:r>
    </w:p>
    <w:p w14:paraId="2886CD74" w14:textId="6190EB1E" w:rsidR="00FC2EB6" w:rsidRDefault="00FC2EB6">
      <w:pPr>
        <w:rPr>
          <w:rFonts w:asciiTheme="majorHAnsi" w:eastAsiaTheme="majorEastAsia" w:hAnsiTheme="majorHAnsi" w:cstheme="majorBidi"/>
          <w:b/>
          <w:bCs/>
          <w:i/>
          <w:iCs/>
          <w:color w:val="4F81BD" w:themeColor="accent1"/>
        </w:rPr>
      </w:pPr>
    </w:p>
    <w:p w14:paraId="26A46249" w14:textId="5594C7D1" w:rsidR="00F71886" w:rsidRPr="00785F97" w:rsidRDefault="00F71886" w:rsidP="00785F97">
      <w:pPr>
        <w:pStyle w:val="Heading1"/>
      </w:pPr>
      <w:bookmarkStart w:id="25" w:name="_Toc181616438"/>
      <w:bookmarkStart w:id="26" w:name="_Toc320026712"/>
      <w:r w:rsidRPr="00785F97">
        <w:t>Implementação</w:t>
      </w:r>
      <w:bookmarkEnd w:id="25"/>
      <w:r w:rsidRPr="00785F97">
        <w:t xml:space="preserve"> </w:t>
      </w:r>
    </w:p>
    <w:p w14:paraId="0E8E8628" w14:textId="784D123A" w:rsidR="00785F97" w:rsidRDefault="00785F97" w:rsidP="00785F97">
      <w:pPr>
        <w:pStyle w:val="Heading2"/>
        <w:numPr>
          <w:ilvl w:val="0"/>
          <w:numId w:val="0"/>
        </w:numPr>
        <w:ind w:left="576"/>
      </w:pPr>
      <w:bookmarkStart w:id="27" w:name="_Toc181616439"/>
      <w:r>
        <w:rPr>
          <w:noProof/>
        </w:rPr>
        <mc:AlternateContent>
          <mc:Choice Requires="wps">
            <w:drawing>
              <wp:anchor distT="0" distB="0" distL="114300" distR="114300" simplePos="0" relativeHeight="251661824" behindDoc="0" locked="0" layoutInCell="1" allowOverlap="1" wp14:anchorId="5466CA2D" wp14:editId="67DA3A76">
                <wp:simplePos x="0" y="0"/>
                <wp:positionH relativeFrom="column">
                  <wp:posOffset>197680</wp:posOffset>
                </wp:positionH>
                <wp:positionV relativeFrom="paragraph">
                  <wp:posOffset>67945</wp:posOffset>
                </wp:positionV>
                <wp:extent cx="5017135" cy="1072662"/>
                <wp:effectExtent l="0" t="0" r="12065" b="13335"/>
                <wp:wrapNone/>
                <wp:docPr id="1396394455" name="Rectangle: Folded Corner 85"/>
                <wp:cNvGraphicFramePr/>
                <a:graphic xmlns:a="http://schemas.openxmlformats.org/drawingml/2006/main">
                  <a:graphicData uri="http://schemas.microsoft.com/office/word/2010/wordprocessingShape">
                    <wps:wsp>
                      <wps:cNvSpPr/>
                      <wps:spPr>
                        <a:xfrm>
                          <a:off x="0" y="0"/>
                          <a:ext cx="5017135" cy="1072662"/>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97162F" w14:textId="15A3195F" w:rsidR="00785F97" w:rsidRPr="00A952CD" w:rsidRDefault="00785F97" w:rsidP="00785F97">
                            <w:pPr>
                              <w:jc w:val="both"/>
                              <w:rPr>
                                <w:rFonts w:asciiTheme="majorHAnsi" w:eastAsiaTheme="majorEastAsia" w:hAnsiTheme="majorHAnsi" w:cstheme="majorBidi"/>
                                <w:i/>
                                <w:color w:val="000000" w:themeColor="text1"/>
                                <w:sz w:val="20"/>
                                <w:szCs w:val="20"/>
                              </w:rPr>
                            </w:pPr>
                            <w:r w:rsidRPr="00785F97">
                              <w:rPr>
                                <w:rFonts w:asciiTheme="majorHAnsi" w:eastAsiaTheme="majorEastAsia" w:hAnsiTheme="majorHAnsi" w:cstheme="majorBidi"/>
                                <w:i/>
                                <w:color w:val="000000" w:themeColor="text1"/>
                                <w:sz w:val="20"/>
                                <w:szCs w:val="20"/>
                                <w:u w:val="single"/>
                              </w:rPr>
                              <w:t>Esta secção é para ser preenchida pelo grupo que recebeu o documento</w:t>
                            </w:r>
                            <w:r>
                              <w:rPr>
                                <w:rFonts w:asciiTheme="majorHAnsi" w:eastAsiaTheme="majorEastAsia" w:hAnsiTheme="majorHAnsi" w:cstheme="majorBidi"/>
                                <w:i/>
                                <w:color w:val="000000" w:themeColor="text1"/>
                                <w:sz w:val="20"/>
                                <w:szCs w:val="20"/>
                              </w:rPr>
                              <w:t xml:space="preserve">. Aqui vão falar da implementação que fizeram. A implementação é o “best of”, ou seja, o que </w:t>
                            </w:r>
                            <w:r w:rsidRPr="00785F97">
                              <w:rPr>
                                <w:rFonts w:asciiTheme="majorHAnsi" w:eastAsiaTheme="majorEastAsia" w:hAnsiTheme="majorHAnsi" w:cstheme="majorBidi"/>
                                <w:b/>
                                <w:bCs/>
                                <w:i/>
                                <w:color w:val="000000" w:themeColor="text1"/>
                                <w:sz w:val="20"/>
                                <w:szCs w:val="20"/>
                                <w:u w:val="single"/>
                              </w:rPr>
                              <w:t>agora</w:t>
                            </w:r>
                            <w:r>
                              <w:rPr>
                                <w:rFonts w:asciiTheme="majorHAnsi" w:eastAsiaTheme="majorEastAsia" w:hAnsiTheme="majorHAnsi" w:cstheme="majorBidi"/>
                                <w:i/>
                                <w:color w:val="000000" w:themeColor="text1"/>
                                <w:sz w:val="20"/>
                                <w:szCs w:val="20"/>
                              </w:rPr>
                              <w:t xml:space="preserve"> acham que é a melhor solução, com base em tudo o que aprenderam (com as vossas experiências, com as ideias do outro grupo, discussões com o professor, google, chatgpt, etc), no limite podem não seguir nada do que tinham especificado no documento que entregaram ao outro grupo.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6CA2D" id="_x0000_s1089" type="#_x0000_t65" style="position:absolute;left:0;text-align:left;margin-left:15.55pt;margin-top:5.35pt;width:395.05pt;height:84.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" adj="18000" fillcolor="#b8cce4 [1300]" strokecolor="#b8cce4 [1300]" strokeweight="2pt">
                <v:textbox inset=",0,,0">
                  <w:txbxContent>
                    <w:p w14:paraId="0497162F" w14:textId="15A3195F" w:rsidR="00785F97" w:rsidRPr="00A952CD" w:rsidRDefault="00785F97" w:rsidP="00785F97">
                      <w:pPr>
                        <w:jc w:val="both"/>
                        <w:rPr>
                          <w:rFonts w:asciiTheme="majorHAnsi" w:eastAsiaTheme="majorEastAsia" w:hAnsiTheme="majorHAnsi" w:cstheme="majorBidi"/>
                          <w:i/>
                          <w:color w:val="000000" w:themeColor="text1"/>
                          <w:sz w:val="20"/>
                          <w:szCs w:val="20"/>
                        </w:rPr>
                      </w:pPr>
                      <w:r w:rsidRPr="00785F97">
                        <w:rPr>
                          <w:rFonts w:asciiTheme="majorHAnsi" w:eastAsiaTheme="majorEastAsia" w:hAnsiTheme="majorHAnsi" w:cstheme="majorBidi"/>
                          <w:i/>
                          <w:color w:val="000000" w:themeColor="text1"/>
                          <w:sz w:val="20"/>
                          <w:szCs w:val="20"/>
                          <w:u w:val="single"/>
                        </w:rPr>
                        <w:t>Esta secção é para ser preenchida pelo grupo que recebeu o documento</w:t>
                      </w:r>
                      <w:r>
                        <w:rPr>
                          <w:rFonts w:asciiTheme="majorHAnsi" w:eastAsiaTheme="majorEastAsia" w:hAnsiTheme="majorHAnsi" w:cstheme="majorBidi"/>
                          <w:i/>
                          <w:color w:val="000000" w:themeColor="text1"/>
                          <w:sz w:val="20"/>
                          <w:szCs w:val="20"/>
                        </w:rPr>
                        <w:t xml:space="preserve">. Aqui vão falar da implementação que fizeram. A implementação é o “best of”, ou seja, o que </w:t>
                      </w:r>
                      <w:r w:rsidRPr="00785F97">
                        <w:rPr>
                          <w:rFonts w:asciiTheme="majorHAnsi" w:eastAsiaTheme="majorEastAsia" w:hAnsiTheme="majorHAnsi" w:cstheme="majorBidi"/>
                          <w:b/>
                          <w:bCs/>
                          <w:i/>
                          <w:color w:val="000000" w:themeColor="text1"/>
                          <w:sz w:val="20"/>
                          <w:szCs w:val="20"/>
                          <w:u w:val="single"/>
                        </w:rPr>
                        <w:t>agora</w:t>
                      </w:r>
                      <w:r>
                        <w:rPr>
                          <w:rFonts w:asciiTheme="majorHAnsi" w:eastAsiaTheme="majorEastAsia" w:hAnsiTheme="majorHAnsi" w:cstheme="majorBidi"/>
                          <w:i/>
                          <w:color w:val="000000" w:themeColor="text1"/>
                          <w:sz w:val="20"/>
                          <w:szCs w:val="20"/>
                        </w:rPr>
                        <w:t xml:space="preserve"> acham que é a melhor solução, com base em tudo o que aprenderam (com as vossas experiências, com as ideias do outro grupo, discussões com o professor, google, chatgpt, etc), no limite podem não seguir nada do que tinham especificado no documento que entregaram ao outro grupo.</w:t>
                      </w:r>
                    </w:p>
                  </w:txbxContent>
                </v:textbox>
              </v:shape>
            </w:pict>
          </mc:Fallback>
        </mc:AlternateContent>
      </w:r>
      <w:bookmarkEnd w:id="27"/>
    </w:p>
    <w:p w14:paraId="5886397C" w14:textId="564056C2" w:rsidR="00785F97" w:rsidRDefault="00785F97" w:rsidP="00785F97">
      <w:pPr>
        <w:pStyle w:val="Heading2"/>
        <w:numPr>
          <w:ilvl w:val="0"/>
          <w:numId w:val="0"/>
        </w:numPr>
        <w:ind w:left="576"/>
      </w:pPr>
    </w:p>
    <w:p w14:paraId="3FDB9358" w14:textId="589A0381" w:rsidR="00785F97" w:rsidRPr="00083B6C" w:rsidRDefault="00785F97" w:rsidP="00785F97">
      <w:pPr>
        <w:pStyle w:val="Heading2"/>
        <w:numPr>
          <w:ilvl w:val="0"/>
          <w:numId w:val="0"/>
        </w:numPr>
        <w:ind w:left="576"/>
      </w:pPr>
    </w:p>
    <w:p w14:paraId="4141E8C7" w14:textId="77777777" w:rsidR="00785F97" w:rsidRDefault="00785F97" w:rsidP="00785F97">
      <w:pPr>
        <w:pStyle w:val="Heading2"/>
      </w:pPr>
      <w:bookmarkStart w:id="28" w:name="_Toc181616440"/>
      <w:r>
        <w:t>Coleções a criar em cada uma das réplicas do Mongo</w:t>
      </w:r>
      <w:bookmarkEnd w:id="28"/>
      <w:r>
        <w:t xml:space="preserve"> </w:t>
      </w:r>
    </w:p>
    <w:tbl>
      <w:tblPr>
        <w:tblStyle w:val="GridTable1Light"/>
        <w:tblW w:w="0" w:type="auto"/>
        <w:tblLook w:val="04A0" w:firstRow="1" w:lastRow="0" w:firstColumn="1" w:lastColumn="0" w:noHBand="0" w:noVBand="1"/>
      </w:tblPr>
      <w:tblGrid>
        <w:gridCol w:w="3821"/>
        <w:gridCol w:w="3060"/>
      </w:tblGrid>
      <w:tr w:rsidR="00785F97" w14:paraId="7F82A07B" w14:textId="77777777" w:rsidTr="00785F97">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auto"/>
              <w:left w:val="single" w:sz="4" w:space="0" w:color="auto"/>
              <w:right w:val="single" w:sz="4" w:space="0" w:color="auto"/>
            </w:tcBorders>
          </w:tcPr>
          <w:p w14:paraId="4D0783AD" w14:textId="77777777" w:rsidR="00785F97" w:rsidRPr="00785F97" w:rsidRDefault="00785F97" w:rsidP="00437A2D">
            <w:pPr>
              <w:jc w:val="both"/>
              <w:rPr>
                <w:sz w:val="28"/>
                <w:szCs w:val="28"/>
              </w:rPr>
            </w:pPr>
            <w:r w:rsidRPr="00785F97">
              <w:rPr>
                <w:sz w:val="28"/>
                <w:szCs w:val="28"/>
              </w:rPr>
              <w:t>Versão</w:t>
            </w:r>
          </w:p>
        </w:tc>
        <w:tc>
          <w:tcPr>
            <w:tcW w:w="3060" w:type="dxa"/>
            <w:tcBorders>
              <w:left w:val="single" w:sz="4" w:space="0" w:color="auto"/>
            </w:tcBorders>
          </w:tcPr>
          <w:p w14:paraId="34536CD3" w14:textId="77777777" w:rsidR="00785F97" w:rsidRPr="00785F97" w:rsidRDefault="00785F97" w:rsidP="00437A2D">
            <w:pPr>
              <w:jc w:val="both"/>
              <w:cnfStyle w:val="100000000000" w:firstRow="1" w:lastRow="0" w:firstColumn="0" w:lastColumn="0" w:oddVBand="0" w:evenVBand="0" w:oddHBand="0" w:evenHBand="0" w:firstRowFirstColumn="0" w:firstRowLastColumn="0" w:lastRowFirstColumn="0" w:lastRowLastColumn="0"/>
              <w:rPr>
                <w:sz w:val="28"/>
                <w:szCs w:val="28"/>
              </w:rPr>
            </w:pPr>
            <w:r w:rsidRPr="00785F97">
              <w:rPr>
                <w:sz w:val="28"/>
                <w:szCs w:val="28"/>
              </w:rPr>
              <w:t>Número Coleções</w:t>
            </w:r>
          </w:p>
        </w:tc>
      </w:tr>
      <w:tr w:rsidR="00785F97" w14:paraId="2C026BCB" w14:textId="77777777" w:rsidTr="00785F97">
        <w:trPr>
          <w:trHeight w:val="272"/>
        </w:trPr>
        <w:tc>
          <w:tcPr>
            <w:cnfStyle w:val="001000000000" w:firstRow="0" w:lastRow="0" w:firstColumn="1" w:lastColumn="0" w:oddVBand="0" w:evenVBand="0" w:oddHBand="0" w:evenHBand="0" w:firstRowFirstColumn="0" w:firstRowLastColumn="0" w:lastRowFirstColumn="0" w:lastRowLastColumn="0"/>
            <w:tcW w:w="3821" w:type="dxa"/>
            <w:tcBorders>
              <w:left w:val="single" w:sz="4" w:space="0" w:color="auto"/>
              <w:right w:val="single" w:sz="4" w:space="0" w:color="auto"/>
            </w:tcBorders>
          </w:tcPr>
          <w:p w14:paraId="515399F9" w14:textId="05F6A882" w:rsidR="00785F97" w:rsidRPr="00785F97" w:rsidRDefault="00785F97" w:rsidP="00437A2D">
            <w:pPr>
              <w:jc w:val="both"/>
              <w:rPr>
                <w:b w:val="0"/>
                <w:bCs w:val="0"/>
                <w:sz w:val="28"/>
                <w:szCs w:val="28"/>
              </w:rPr>
            </w:pPr>
            <w:r w:rsidRPr="00785F97">
              <w:rPr>
                <w:b w:val="0"/>
                <w:bCs w:val="0"/>
                <w:sz w:val="28"/>
                <w:szCs w:val="28"/>
              </w:rPr>
              <w:t>Especificação inicial</w:t>
            </w:r>
          </w:p>
        </w:tc>
        <w:tc>
          <w:tcPr>
            <w:tcW w:w="3060" w:type="dxa"/>
            <w:tcBorders>
              <w:left w:val="single" w:sz="4" w:space="0" w:color="auto"/>
            </w:tcBorders>
            <w:shd w:val="clear" w:color="auto" w:fill="D9D9D9" w:themeFill="background1" w:themeFillShade="D9"/>
          </w:tcPr>
          <w:p w14:paraId="0F46D913" w14:textId="77777777" w:rsidR="00785F97" w:rsidRPr="00785F97" w:rsidRDefault="00785F97"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785F97" w14:paraId="27AF76AE" w14:textId="77777777" w:rsidTr="00785F97">
        <w:trPr>
          <w:trHeight w:val="281"/>
        </w:trPr>
        <w:tc>
          <w:tcPr>
            <w:cnfStyle w:val="001000000000" w:firstRow="0" w:lastRow="0" w:firstColumn="1" w:lastColumn="0" w:oddVBand="0" w:evenVBand="0" w:oddHBand="0" w:evenHBand="0" w:firstRowFirstColumn="0" w:firstRowLastColumn="0" w:lastRowFirstColumn="0" w:lastRowLastColumn="0"/>
            <w:tcW w:w="3821" w:type="dxa"/>
            <w:tcBorders>
              <w:left w:val="single" w:sz="4" w:space="0" w:color="auto"/>
              <w:right w:val="single" w:sz="4" w:space="0" w:color="auto"/>
            </w:tcBorders>
          </w:tcPr>
          <w:p w14:paraId="73EE25EE" w14:textId="77777777" w:rsidR="00785F97" w:rsidRPr="00785F97" w:rsidRDefault="00785F97" w:rsidP="00437A2D">
            <w:pPr>
              <w:jc w:val="both"/>
              <w:rPr>
                <w:b w:val="0"/>
                <w:bCs w:val="0"/>
                <w:sz w:val="28"/>
                <w:szCs w:val="28"/>
              </w:rPr>
            </w:pPr>
            <w:r w:rsidRPr="00785F97">
              <w:rPr>
                <w:b w:val="0"/>
                <w:bCs w:val="0"/>
                <w:sz w:val="28"/>
                <w:szCs w:val="28"/>
              </w:rPr>
              <w:t>Recebida outro grupo</w:t>
            </w:r>
          </w:p>
        </w:tc>
        <w:tc>
          <w:tcPr>
            <w:tcW w:w="3060" w:type="dxa"/>
            <w:tcBorders>
              <w:left w:val="single" w:sz="4" w:space="0" w:color="auto"/>
            </w:tcBorders>
            <w:shd w:val="clear" w:color="auto" w:fill="D9D9D9" w:themeFill="background1" w:themeFillShade="D9"/>
          </w:tcPr>
          <w:p w14:paraId="12321DD7" w14:textId="77777777" w:rsidR="00785F97" w:rsidRPr="00785F97" w:rsidRDefault="00785F97"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785F97" w14:paraId="1ED6B031" w14:textId="77777777" w:rsidTr="00785F97">
        <w:trPr>
          <w:trHeight w:val="272"/>
        </w:trPr>
        <w:tc>
          <w:tcPr>
            <w:cnfStyle w:val="001000000000" w:firstRow="0" w:lastRow="0" w:firstColumn="1" w:lastColumn="0" w:oddVBand="0" w:evenVBand="0" w:oddHBand="0" w:evenHBand="0" w:firstRowFirstColumn="0" w:firstRowLastColumn="0" w:lastRowFirstColumn="0" w:lastRowLastColumn="0"/>
            <w:tcW w:w="3821" w:type="dxa"/>
            <w:tcBorders>
              <w:left w:val="single" w:sz="4" w:space="0" w:color="auto"/>
              <w:bottom w:val="single" w:sz="4" w:space="0" w:color="auto"/>
              <w:right w:val="single" w:sz="4" w:space="0" w:color="auto"/>
            </w:tcBorders>
          </w:tcPr>
          <w:p w14:paraId="1168C62F" w14:textId="77777777" w:rsidR="00785F97" w:rsidRPr="00785F97" w:rsidRDefault="00785F97" w:rsidP="00437A2D">
            <w:pPr>
              <w:jc w:val="both"/>
              <w:rPr>
                <w:b w:val="0"/>
                <w:bCs w:val="0"/>
                <w:sz w:val="28"/>
                <w:szCs w:val="28"/>
                <w:u w:val="single"/>
              </w:rPr>
            </w:pPr>
            <w:r w:rsidRPr="00785F97">
              <w:rPr>
                <w:sz w:val="28"/>
                <w:szCs w:val="28"/>
                <w:u w:val="single"/>
              </w:rPr>
              <w:t>Implementada</w:t>
            </w:r>
          </w:p>
        </w:tc>
        <w:tc>
          <w:tcPr>
            <w:tcW w:w="3060" w:type="dxa"/>
            <w:tcBorders>
              <w:left w:val="single" w:sz="4" w:space="0" w:color="auto"/>
            </w:tcBorders>
            <w:shd w:val="clear" w:color="auto" w:fill="D9D9D9" w:themeFill="background1" w:themeFillShade="D9"/>
          </w:tcPr>
          <w:p w14:paraId="7B87ABCC" w14:textId="77777777" w:rsidR="00785F97" w:rsidRPr="00785F97" w:rsidRDefault="00785F97"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r>
    </w:tbl>
    <w:p w14:paraId="2D31FDAD" w14:textId="77777777" w:rsidR="00785F97" w:rsidRDefault="00785F97" w:rsidP="00785F97"/>
    <w:p w14:paraId="4C9FACD5" w14:textId="77777777" w:rsidR="00785F97" w:rsidRDefault="00785F97" w:rsidP="00785F97">
      <w:pPr>
        <w:rPr>
          <w:b/>
        </w:rPr>
      </w:pPr>
      <w:r w:rsidRPr="00EF3FBB">
        <w:rPr>
          <w:b/>
        </w:rPr>
        <w:t xml:space="preserve">Justificação </w:t>
      </w:r>
      <w:r>
        <w:rPr>
          <w:b/>
        </w:rPr>
        <w:t>da escolha</w:t>
      </w:r>
    </w:p>
    <w:p w14:paraId="24B635D5" w14:textId="6C98578E" w:rsidR="00785F97" w:rsidRPr="00C13110" w:rsidRDefault="00785F97" w:rsidP="00785F97">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Texto justificativo da opção final. Se for idêntica à inicial (enviada a outro grupo) não preencher</w:t>
      </w:r>
    </w:p>
    <w:p w14:paraId="7D3BE6AB" w14:textId="77777777" w:rsidR="00785F97" w:rsidRDefault="00785F97" w:rsidP="00785F97">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2D57F8FB" w14:textId="77777777" w:rsidR="00785F97" w:rsidRDefault="00785F97" w:rsidP="00785F97">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E0D3A75" w14:textId="77777777" w:rsidR="00785F97" w:rsidRDefault="00785F97" w:rsidP="00785F97">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0A952D2" w14:textId="77777777" w:rsidR="00785F97" w:rsidRDefault="00785F97" w:rsidP="00785F97">
      <w:pPr>
        <w:tabs>
          <w:tab w:val="left" w:pos="6563"/>
        </w:tabs>
        <w:jc w:val="both"/>
        <w:rPr>
          <w:rFonts w:asciiTheme="minorBidi" w:hAnsiTheme="minorBidi"/>
          <w:sz w:val="24"/>
          <w:szCs w:val="24"/>
        </w:rPr>
      </w:pPr>
    </w:p>
    <w:p w14:paraId="7C33A0B6" w14:textId="796CEE9B" w:rsidR="00785F97" w:rsidRPr="00680BC2" w:rsidRDefault="00785F97" w:rsidP="00785F97">
      <w:pPr>
        <w:spacing w:before="120"/>
        <w:jc w:val="both"/>
        <w:rPr>
          <w:sz w:val="28"/>
          <w:szCs w:val="28"/>
        </w:rPr>
      </w:pPr>
      <w:r w:rsidRPr="00680BC2">
        <w:rPr>
          <w:sz w:val="28"/>
          <w:szCs w:val="28"/>
        </w:rPr>
        <w:t xml:space="preserve">Para cada coleção </w:t>
      </w:r>
      <w:r w:rsidRPr="00785F97">
        <w:rPr>
          <w:b/>
          <w:bCs/>
          <w:sz w:val="28"/>
          <w:szCs w:val="28"/>
          <w:u w:val="single"/>
        </w:rPr>
        <w:t>implementada</w:t>
      </w:r>
      <w:r>
        <w:rPr>
          <w:sz w:val="28"/>
          <w:szCs w:val="28"/>
        </w:rPr>
        <w:t xml:space="preserve"> </w:t>
      </w:r>
      <w:r w:rsidRPr="00680BC2">
        <w:rPr>
          <w:sz w:val="28"/>
          <w:szCs w:val="28"/>
        </w:rPr>
        <w:t>exemplifica um documento</w:t>
      </w:r>
    </w:p>
    <w:p w14:paraId="63A96E1C" w14:textId="77777777" w:rsidR="00785F97" w:rsidRPr="0097291D" w:rsidRDefault="00785F97" w:rsidP="00785F97">
      <w:pPr>
        <w:jc w:val="both"/>
        <w:rPr>
          <w:rFonts w:asciiTheme="majorHAnsi" w:eastAsiaTheme="majorEastAsia" w:hAnsiTheme="majorHAnsi" w:cstheme="majorBidi"/>
          <w:iCs/>
          <w:color w:val="000000" w:themeColor="text1"/>
          <w:sz w:val="24"/>
          <w:szCs w:val="24"/>
        </w:rPr>
      </w:pPr>
      <w:r w:rsidRPr="0097291D">
        <w:rPr>
          <w:rFonts w:asciiTheme="majorHAnsi" w:eastAsiaTheme="majorEastAsia" w:hAnsiTheme="majorHAnsi" w:cstheme="majorBidi"/>
          <w:iCs/>
          <w:color w:val="000000" w:themeColor="text1"/>
          <w:sz w:val="24"/>
          <w:szCs w:val="24"/>
        </w:rPr>
        <w:t xml:space="preserve">Coleção : </w:t>
      </w:r>
      <w:r w:rsidRPr="00465B5C">
        <w:rPr>
          <w:rFonts w:asciiTheme="majorHAnsi" w:eastAsiaTheme="majorEastAsia" w:hAnsiTheme="majorHAnsi" w:cstheme="majorBidi"/>
          <w:iCs/>
          <w:color w:val="000000" w:themeColor="text1"/>
          <w:sz w:val="24"/>
          <w:szCs w:val="24"/>
          <w:highlight w:val="lightGray"/>
          <w:u w:val="single"/>
        </w:rPr>
        <w:t>_____            _</w:t>
      </w:r>
      <w:r w:rsidRPr="00465B5C">
        <w:rPr>
          <w:rFonts w:asciiTheme="majorHAnsi" w:eastAsiaTheme="majorEastAsia" w:hAnsiTheme="majorHAnsi" w:cstheme="majorBidi"/>
          <w:iCs/>
          <w:color w:val="000000" w:themeColor="text1"/>
          <w:sz w:val="24"/>
          <w:szCs w:val="24"/>
          <w:highlight w:val="lightGray"/>
        </w:rPr>
        <w:t>_</w:t>
      </w:r>
    </w:p>
    <w:p w14:paraId="75F21C15" w14:textId="77777777" w:rsidR="00785F97" w:rsidRPr="003E19FC" w:rsidRDefault="00785F97" w:rsidP="00785F97">
      <w:pPr>
        <w:jc w:val="both"/>
        <w:rPr>
          <w:rFonts w:asciiTheme="minorBidi" w:hAnsiTheme="minorBidi"/>
          <w:sz w:val="24"/>
          <w:szCs w:val="24"/>
        </w:rPr>
      </w:pPr>
      <w:r w:rsidRPr="0097291D">
        <w:rPr>
          <w:rFonts w:asciiTheme="minorBidi" w:hAnsiTheme="minorBidi"/>
          <w:sz w:val="24"/>
          <w:szCs w:val="24"/>
          <w:highlight w:val="lightGray"/>
        </w:rPr>
        <w:t xml:space="preserve">{   … </w:t>
      </w:r>
      <w:r>
        <w:rPr>
          <w:rFonts w:asciiTheme="minorBidi" w:hAnsiTheme="minorBidi"/>
          <w:sz w:val="24"/>
          <w:szCs w:val="24"/>
          <w:highlight w:val="lightGray"/>
        </w:rPr>
        <w:t xml:space="preserve">        </w:t>
      </w:r>
      <w:r w:rsidRPr="0097291D">
        <w:rPr>
          <w:rFonts w:asciiTheme="minorBidi" w:hAnsiTheme="minorBidi"/>
          <w:sz w:val="24"/>
          <w:szCs w:val="24"/>
          <w:highlight w:val="lightGray"/>
        </w:rPr>
        <w:t xml:space="preserve">  }</w:t>
      </w:r>
    </w:p>
    <w:p w14:paraId="642C51C1" w14:textId="77777777" w:rsidR="00785F97" w:rsidRPr="0097291D" w:rsidRDefault="00785F97" w:rsidP="00785F97">
      <w:pPr>
        <w:jc w:val="both"/>
        <w:rPr>
          <w:rFonts w:asciiTheme="majorHAnsi" w:eastAsiaTheme="majorEastAsia" w:hAnsiTheme="majorHAnsi" w:cstheme="majorBidi"/>
          <w:iCs/>
          <w:color w:val="000000" w:themeColor="text1"/>
          <w:sz w:val="24"/>
          <w:szCs w:val="24"/>
        </w:rPr>
      </w:pPr>
      <w:r w:rsidRPr="0097291D">
        <w:rPr>
          <w:rFonts w:asciiTheme="majorHAnsi" w:eastAsiaTheme="majorEastAsia" w:hAnsiTheme="majorHAnsi" w:cstheme="majorBidi"/>
          <w:iCs/>
          <w:color w:val="000000" w:themeColor="text1"/>
          <w:sz w:val="24"/>
          <w:szCs w:val="24"/>
        </w:rPr>
        <w:t xml:space="preserve">Coleção : </w:t>
      </w:r>
      <w:r w:rsidRPr="00465B5C">
        <w:rPr>
          <w:rFonts w:asciiTheme="majorHAnsi" w:eastAsiaTheme="majorEastAsia" w:hAnsiTheme="majorHAnsi" w:cstheme="majorBidi"/>
          <w:iCs/>
          <w:color w:val="000000" w:themeColor="text1"/>
          <w:sz w:val="24"/>
          <w:szCs w:val="24"/>
          <w:highlight w:val="lightGray"/>
          <w:u w:val="single"/>
        </w:rPr>
        <w:t>_____            _</w:t>
      </w:r>
      <w:r w:rsidRPr="00465B5C">
        <w:rPr>
          <w:rFonts w:asciiTheme="majorHAnsi" w:eastAsiaTheme="majorEastAsia" w:hAnsiTheme="majorHAnsi" w:cstheme="majorBidi"/>
          <w:iCs/>
          <w:color w:val="000000" w:themeColor="text1"/>
          <w:sz w:val="24"/>
          <w:szCs w:val="24"/>
          <w:highlight w:val="lightGray"/>
        </w:rPr>
        <w:t>_</w:t>
      </w:r>
    </w:p>
    <w:p w14:paraId="13494A55" w14:textId="77777777" w:rsidR="00785F97" w:rsidRPr="003E19FC" w:rsidRDefault="00785F97" w:rsidP="00785F97">
      <w:pPr>
        <w:jc w:val="both"/>
        <w:rPr>
          <w:rFonts w:asciiTheme="minorBidi" w:hAnsiTheme="minorBidi"/>
          <w:sz w:val="24"/>
          <w:szCs w:val="24"/>
        </w:rPr>
      </w:pPr>
      <w:r w:rsidRPr="0097291D">
        <w:rPr>
          <w:rFonts w:asciiTheme="minorBidi" w:hAnsiTheme="minorBidi"/>
          <w:sz w:val="24"/>
          <w:szCs w:val="24"/>
          <w:highlight w:val="lightGray"/>
        </w:rPr>
        <w:t xml:space="preserve">{   … </w:t>
      </w:r>
      <w:r>
        <w:rPr>
          <w:rFonts w:asciiTheme="minorBidi" w:hAnsiTheme="minorBidi"/>
          <w:sz w:val="24"/>
          <w:szCs w:val="24"/>
          <w:highlight w:val="lightGray"/>
        </w:rPr>
        <w:t xml:space="preserve">        </w:t>
      </w:r>
      <w:r w:rsidRPr="0097291D">
        <w:rPr>
          <w:rFonts w:asciiTheme="minorBidi" w:hAnsiTheme="minorBidi"/>
          <w:sz w:val="24"/>
          <w:szCs w:val="24"/>
          <w:highlight w:val="lightGray"/>
        </w:rPr>
        <w:t xml:space="preserve">  }</w:t>
      </w:r>
    </w:p>
    <w:p w14:paraId="7DB563F6" w14:textId="77777777" w:rsidR="00785F97" w:rsidRPr="0097291D" w:rsidRDefault="00785F97" w:rsidP="00785F97">
      <w:pPr>
        <w:jc w:val="both"/>
        <w:rPr>
          <w:rFonts w:asciiTheme="majorHAnsi" w:eastAsiaTheme="majorEastAsia" w:hAnsiTheme="majorHAnsi" w:cstheme="majorBidi"/>
          <w:iCs/>
          <w:color w:val="000000" w:themeColor="text1"/>
          <w:sz w:val="24"/>
          <w:szCs w:val="24"/>
        </w:rPr>
      </w:pPr>
      <w:r w:rsidRPr="0097291D">
        <w:rPr>
          <w:rFonts w:asciiTheme="majorHAnsi" w:eastAsiaTheme="majorEastAsia" w:hAnsiTheme="majorHAnsi" w:cstheme="majorBidi"/>
          <w:iCs/>
          <w:color w:val="000000" w:themeColor="text1"/>
          <w:sz w:val="24"/>
          <w:szCs w:val="24"/>
        </w:rPr>
        <w:t xml:space="preserve">Coleção : </w:t>
      </w:r>
      <w:r w:rsidRPr="00465B5C">
        <w:rPr>
          <w:rFonts w:asciiTheme="majorHAnsi" w:eastAsiaTheme="majorEastAsia" w:hAnsiTheme="majorHAnsi" w:cstheme="majorBidi"/>
          <w:iCs/>
          <w:color w:val="000000" w:themeColor="text1"/>
          <w:sz w:val="24"/>
          <w:szCs w:val="24"/>
          <w:highlight w:val="lightGray"/>
          <w:u w:val="single"/>
        </w:rPr>
        <w:t>_____            _</w:t>
      </w:r>
      <w:r w:rsidRPr="00465B5C">
        <w:rPr>
          <w:rFonts w:asciiTheme="majorHAnsi" w:eastAsiaTheme="majorEastAsia" w:hAnsiTheme="majorHAnsi" w:cstheme="majorBidi"/>
          <w:iCs/>
          <w:color w:val="000000" w:themeColor="text1"/>
          <w:sz w:val="24"/>
          <w:szCs w:val="24"/>
          <w:highlight w:val="lightGray"/>
        </w:rPr>
        <w:t>_</w:t>
      </w:r>
    </w:p>
    <w:p w14:paraId="32C8C057" w14:textId="77777777" w:rsidR="00785F97" w:rsidRDefault="00785F97" w:rsidP="00785F97">
      <w:pPr>
        <w:jc w:val="both"/>
        <w:rPr>
          <w:rFonts w:asciiTheme="majorHAnsi" w:eastAsiaTheme="majorEastAsia" w:hAnsiTheme="majorHAnsi" w:cstheme="majorBidi"/>
          <w:i/>
          <w:color w:val="365F91" w:themeColor="accent1" w:themeShade="BF"/>
          <w:sz w:val="26"/>
          <w:szCs w:val="26"/>
        </w:rPr>
      </w:pPr>
      <w:r w:rsidRPr="0097291D">
        <w:rPr>
          <w:rFonts w:asciiTheme="minorBidi" w:hAnsiTheme="minorBidi"/>
          <w:sz w:val="24"/>
          <w:szCs w:val="24"/>
          <w:highlight w:val="lightGray"/>
        </w:rPr>
        <w:t xml:space="preserve">{   … </w:t>
      </w:r>
      <w:r>
        <w:rPr>
          <w:rFonts w:asciiTheme="minorBidi" w:hAnsiTheme="minorBidi"/>
          <w:sz w:val="24"/>
          <w:szCs w:val="24"/>
          <w:highlight w:val="lightGray"/>
        </w:rPr>
        <w:t xml:space="preserve">        </w:t>
      </w:r>
      <w:r w:rsidRPr="0097291D">
        <w:rPr>
          <w:rFonts w:asciiTheme="minorBidi" w:hAnsiTheme="minorBidi"/>
          <w:sz w:val="24"/>
          <w:szCs w:val="24"/>
          <w:highlight w:val="lightGray"/>
        </w:rPr>
        <w:t xml:space="preserve">  }</w:t>
      </w:r>
      <w:r>
        <w:br w:type="page"/>
      </w:r>
    </w:p>
    <w:p w14:paraId="4AC567AC" w14:textId="77777777" w:rsidR="00785F97" w:rsidRDefault="00785F97" w:rsidP="00785F97">
      <w:pPr>
        <w:pStyle w:val="Heading2"/>
      </w:pPr>
      <w:bookmarkStart w:id="29" w:name="_Toc181616441"/>
      <w:r>
        <w:lastRenderedPageBreak/>
        <w:t>Descrição Geral do Procedimento de Mongo Para Mysql</w:t>
      </w:r>
      <w:bookmarkEnd w:id="29"/>
    </w:p>
    <w:p w14:paraId="122700D6" w14:textId="77777777" w:rsidR="00785F97" w:rsidRDefault="00785F97" w:rsidP="00785F97">
      <w:pPr>
        <w:pStyle w:val="ListParagraph"/>
        <w:ind w:left="1080"/>
        <w:jc w:val="both"/>
        <w:rPr>
          <w:rFonts w:ascii="Courier New" w:hAnsi="Courier New" w:cs="Courier New"/>
          <w:sz w:val="24"/>
          <w:szCs w:val="24"/>
        </w:rPr>
      </w:pPr>
      <w:r>
        <w:rPr>
          <w:noProof/>
        </w:rPr>
        <mc:AlternateContent>
          <mc:Choice Requires="wps">
            <w:drawing>
              <wp:anchor distT="0" distB="0" distL="114300" distR="114300" simplePos="0" relativeHeight="251662848" behindDoc="0" locked="0" layoutInCell="1" allowOverlap="1" wp14:anchorId="37CBB7AD" wp14:editId="01F8B569">
                <wp:simplePos x="0" y="0"/>
                <wp:positionH relativeFrom="column">
                  <wp:posOffset>285603</wp:posOffset>
                </wp:positionH>
                <wp:positionV relativeFrom="paragraph">
                  <wp:posOffset>9476</wp:posOffset>
                </wp:positionV>
                <wp:extent cx="4525108" cy="480646"/>
                <wp:effectExtent l="0" t="0" r="27940" b="15240"/>
                <wp:wrapNone/>
                <wp:docPr id="1266309703" name="Rectangle: Folded Corner 85"/>
                <wp:cNvGraphicFramePr/>
                <a:graphic xmlns:a="http://schemas.openxmlformats.org/drawingml/2006/main">
                  <a:graphicData uri="http://schemas.microsoft.com/office/word/2010/wordprocessingShape">
                    <wps:wsp>
                      <wps:cNvSpPr/>
                      <wps:spPr>
                        <a:xfrm>
                          <a:off x="0" y="0"/>
                          <a:ext cx="4525108" cy="480646"/>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D4FFFB" w14:textId="670212AE" w:rsidR="00785F97" w:rsidRPr="00C13110" w:rsidRDefault="00C13110" w:rsidP="00C13110">
                            <w:pPr>
                              <w:rPr>
                                <w:color w:val="000000" w:themeColor="text1"/>
                              </w:rPr>
                            </w:pPr>
                            <w:r w:rsidRPr="00C13110">
                              <w:rPr>
                                <w:rFonts w:asciiTheme="majorHAnsi" w:hAnsiTheme="majorHAnsi"/>
                                <w:color w:val="000000" w:themeColor="text1"/>
                                <w:sz w:val="20"/>
                                <w:szCs w:val="20"/>
                              </w:rPr>
                              <w:t>Na checkbox da esquerda indicam o</w:t>
                            </w:r>
                            <w:r>
                              <w:rPr>
                                <w:rFonts w:asciiTheme="majorHAnsi" w:hAnsiTheme="majorHAnsi"/>
                                <w:color w:val="000000" w:themeColor="text1"/>
                                <w:sz w:val="20"/>
                                <w:szCs w:val="20"/>
                              </w:rPr>
                              <w:t xml:space="preserve"> que especificaram inicialmente, na do meio a especificação do outro grupo e na da direita a vossa implementação.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B7AD" id="_x0000_s1090" type="#_x0000_t65" style="position:absolute;left:0;text-align:left;margin-left:22.5pt;margin-top:.75pt;width:356.3pt;height:37.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" adj="18000" fillcolor="#b8cce4 [1300]" strokecolor="#b8cce4 [1300]" strokeweight="2pt">
                <v:textbox inset=",0,,0">
                  <w:txbxContent>
                    <w:p w14:paraId="34D4FFFB" w14:textId="670212AE" w:rsidR="00785F97" w:rsidRPr="00C13110" w:rsidRDefault="00C13110" w:rsidP="00C13110">
                      <w:pPr>
                        <w:rPr>
                          <w:color w:val="000000" w:themeColor="text1"/>
                        </w:rPr>
                      </w:pPr>
                      <w:r w:rsidRPr="00C13110">
                        <w:rPr>
                          <w:rFonts w:asciiTheme="majorHAnsi" w:hAnsiTheme="majorHAnsi"/>
                          <w:color w:val="000000" w:themeColor="text1"/>
                          <w:sz w:val="20"/>
                          <w:szCs w:val="20"/>
                        </w:rPr>
                        <w:t>Na checkbox da esquerda indicam o</w:t>
                      </w:r>
                      <w:r>
                        <w:rPr>
                          <w:rFonts w:asciiTheme="majorHAnsi" w:hAnsiTheme="majorHAnsi"/>
                          <w:color w:val="000000" w:themeColor="text1"/>
                          <w:sz w:val="20"/>
                          <w:szCs w:val="20"/>
                        </w:rPr>
                        <w:t xml:space="preserve"> que especificaram inicialmente, na do meio a especificação do outro grupo e na da direita a vossa implementação.</w:t>
                      </w:r>
                    </w:p>
                  </w:txbxContent>
                </v:textbox>
              </v:shape>
            </w:pict>
          </mc:Fallback>
        </mc:AlternateContent>
      </w:r>
    </w:p>
    <w:p w14:paraId="7D57D2ED" w14:textId="4D84C1C2" w:rsidR="00785F97" w:rsidRDefault="00785F97" w:rsidP="00785F97">
      <w:pPr>
        <w:jc w:val="both"/>
        <w:rPr>
          <w:rFonts w:asciiTheme="minorBidi" w:hAnsiTheme="minorBidi"/>
          <w:sz w:val="24"/>
          <w:szCs w:val="24"/>
        </w:rPr>
      </w:pPr>
    </w:p>
    <w:p w14:paraId="792F99F8" w14:textId="77777777" w:rsidR="00785F97" w:rsidRDefault="00C13110" w:rsidP="00C13110">
      <w:pPr>
        <w:jc w:val="both"/>
        <w:rPr>
          <w:del w:id="30" w:author="Microsoft Word" w:date="2025-03-20T17:57:00Z"/>
          <w:rFonts w:asciiTheme="minorBidi" w:hAnsiTheme="minorBidi"/>
          <w:sz w:val="24"/>
          <w:szCs w:val="24"/>
        </w:rPr>
      </w:pPr>
      <w:del w:id="31" w:author="Microsoft Word" w:date="2025-03-20T17:57:00Z">
        <w:r>
          <w:rPr>
            <w:noProof/>
          </w:rPr>
          <mc:AlternateContent>
            <mc:Choice Requires="wpg">
              <w:drawing>
                <wp:inline distT="0" distB="0" distL="114300" distR="114300" wp14:anchorId="10D1770F" wp14:editId="09248B05">
                  <wp:extent cx="6121460" cy="2929235"/>
                  <wp:effectExtent l="0" t="0" r="0" b="0"/>
                  <wp:docPr id="1102801443" name="Group 118"/>
                  <wp:cNvGraphicFramePr/>
                  <a:graphic xmlns:a="http://schemas.openxmlformats.org/drawingml/2006/main">
                    <a:graphicData uri="http://schemas.microsoft.com/office/word/2010/wordprocessingGroup">
                      <wpg:wgp>
                        <wpg:cNvGrpSpPr/>
                        <wpg:grpSpPr>
                          <a:xfrm>
                            <a:off x="0" y="0"/>
                            <a:ext cx="6121460" cy="2929235"/>
                            <a:chOff x="0" y="0"/>
                            <a:chExt cx="6121460" cy="2929235"/>
                          </a:xfrm>
                        </wpg:grpSpPr>
                        <wps:wsp>
                          <wps:cNvPr id="421389331" name="TextBox 131"/>
                          <wps:cNvSpPr txBox="1"/>
                          <wps:spPr>
                            <a:xfrm>
                              <a:off x="324539" y="1599953"/>
                              <a:ext cx="400685" cy="414655"/>
                            </a:xfrm>
                            <a:prstGeom prst="rect">
                              <a:avLst/>
                            </a:prstGeom>
                            <a:noFill/>
                          </wps:spPr>
                          <wps:txbx>
                            <w:txbxContent>
                              <w:p w14:paraId="3EDB65BB" w14:textId="77777777" w:rsidR="00C13110" w:rsidRDefault="00C13110" w:rsidP="00C13110">
                                <w:pPr>
                                  <w:rPr>
                                    <w:del w:id="32" w:author="Microsoft Word" w:date="2025-03-20T17:57:00Z"/>
                                    <w:rFonts w:ascii="Calibri" w:eastAsia="SimSun" w:hAnsi="Calibri" w:cs="Arial"/>
                                    <w:color w:val="000000"/>
                                    <w:kern w:val="24"/>
                                    <w:sz w:val="24"/>
                                    <w:szCs w:val="24"/>
                                  </w:rPr>
                                </w:pPr>
                                <w:del w:id="33" w:author="Microsoft Word" w:date="2025-03-20T17:57:00Z">
                                  <w:r>
                                    <w:rPr>
                                      <w:rFonts w:ascii="Calibri" w:eastAsia="SimSun" w:hAnsi="Calibri" w:cs="Arial"/>
                                      <w:color w:val="000000"/>
                                      <w:kern w:val="24"/>
                                    </w:rPr>
                                    <w:delText>PC1</w:delText>
                                  </w:r>
                                </w:del>
                              </w:p>
                            </w:txbxContent>
                          </wps:txbx>
                          <wps:bodyPr wrap="none" rtlCol="0">
                            <a:spAutoFit/>
                          </wps:bodyPr>
                        </wps:wsp>
                        <wps:wsp>
                          <wps:cNvPr id="1900693782" name="Rectangle 475251621"/>
                          <wps:cNvSpPr/>
                          <wps:spPr>
                            <a:xfrm>
                              <a:off x="0" y="1827726"/>
                              <a:ext cx="1167725" cy="414617"/>
                            </a:xfrm>
                            <a:prstGeom prst="rect">
                              <a:avLst/>
                            </a:prstGeom>
                          </wps:spPr>
                          <wps:txbx>
                            <w:txbxContent>
                              <w:p w14:paraId="36F6E45D" w14:textId="77777777" w:rsidR="00C13110" w:rsidRDefault="00C13110" w:rsidP="00C13110">
                                <w:pPr>
                                  <w:rPr>
                                    <w:del w:id="34" w:author="Microsoft Word" w:date="2025-03-20T17:57:00Z"/>
                                    <w:rFonts w:ascii="Calibri" w:eastAsia="SimSun" w:hAnsi="Calibri" w:cs="Arial"/>
                                    <w:color w:val="000000"/>
                                    <w:kern w:val="24"/>
                                  </w:rPr>
                                </w:pPr>
                                <w:del w:id="35" w:author="Microsoft Word" w:date="2025-03-20T17:57:00Z">
                                  <w:r>
                                    <w:rPr>
                                      <w:rFonts w:ascii="Calibri" w:eastAsia="SimSun" w:hAnsi="Calibri" w:cs="Arial"/>
                                      <w:color w:val="000000"/>
                                      <w:kern w:val="24"/>
                                    </w:rPr>
                                    <w:delText>Réplica Mongo</w:delText>
                                  </w:r>
                                </w:del>
                              </w:p>
                            </w:txbxContent>
                          </wps:txbx>
                          <wps:bodyPr wrap="square">
                            <a:spAutoFit/>
                          </wps:bodyPr>
                        </wps:wsp>
                        <wpg:grpSp>
                          <wpg:cNvPr id="2006742724" name="Group 1859482586"/>
                          <wpg:cNvGrpSpPr/>
                          <wpg:grpSpPr>
                            <a:xfrm>
                              <a:off x="344255" y="1107882"/>
                              <a:ext cx="483555" cy="460336"/>
                              <a:chOff x="344255" y="1107882"/>
                              <a:chExt cx="1322273" cy="1174554"/>
                            </a:xfrm>
                          </wpg:grpSpPr>
                          <pic:pic xmlns:pic="http://schemas.openxmlformats.org/drawingml/2006/picture">
                            <pic:nvPicPr>
                              <pic:cNvPr id="1536168429" name="Picture 13852849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739357" y="1107882"/>
                                <a:ext cx="555418" cy="555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627830" name="Picture 10463263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44255" y="1720980"/>
                                <a:ext cx="555418" cy="555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6575314" name="Picture 6090039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111110" y="1727018"/>
                                <a:ext cx="555418" cy="555418"/>
                              </a:xfrm>
                              <a:prstGeom prst="rect">
                                <a:avLst/>
                              </a:prstGeom>
                              <a:noFill/>
                              <a:extLst>
                                <a:ext uri="{909E8E84-426E-40DD-AFC4-6F175D3DCCD1}">
                                  <a14:hiddenFill xmlns:a14="http://schemas.microsoft.com/office/drawing/2010/main">
                                    <a:solidFill>
                                      <a:srgbClr val="FFFFFF"/>
                                    </a:solidFill>
                                  </a14:hiddenFill>
                                </a:ext>
                              </a:extLst>
                            </pic:spPr>
                          </pic:pic>
                        </wpg:grpSp>
                        <wps:wsp>
                          <wps:cNvPr id="991464365" name="Rectangle 78676420"/>
                          <wps:cNvSpPr/>
                          <wps:spPr>
                            <a:xfrm>
                              <a:off x="3563051" y="1609636"/>
                              <a:ext cx="764514" cy="414617"/>
                            </a:xfrm>
                            <a:prstGeom prst="rect">
                              <a:avLst/>
                            </a:prstGeom>
                          </wps:spPr>
                          <wps:txbx>
                            <w:txbxContent>
                              <w:p w14:paraId="7747B2C8" w14:textId="77777777" w:rsidR="00C13110" w:rsidRDefault="00C13110" w:rsidP="00C13110">
                                <w:pPr>
                                  <w:rPr>
                                    <w:del w:id="36" w:author="Microsoft Word" w:date="2025-03-20T17:57:00Z"/>
                                    <w:rFonts w:ascii="Calibri" w:eastAsia="SimSun" w:hAnsi="Calibri" w:cs="Arial"/>
                                    <w:color w:val="000000"/>
                                    <w:kern w:val="24"/>
                                  </w:rPr>
                                </w:pPr>
                                <w:del w:id="37" w:author="Microsoft Word" w:date="2025-03-20T17:57:00Z">
                                  <w:r>
                                    <w:rPr>
                                      <w:rFonts w:ascii="Calibri" w:eastAsia="SimSun" w:hAnsi="Calibri" w:cs="Arial"/>
                                      <w:color w:val="000000"/>
                                      <w:kern w:val="24"/>
                                    </w:rPr>
                                    <w:delText>Mysql</w:delText>
                                  </w:r>
                                </w:del>
                              </w:p>
                            </w:txbxContent>
                          </wps:txbx>
                          <wps:bodyPr wrap="square">
                            <a:spAutoFit/>
                          </wps:bodyPr>
                        </wps:wsp>
                        <pic:pic xmlns:pic="http://schemas.openxmlformats.org/drawingml/2006/picture">
                          <pic:nvPicPr>
                            <pic:cNvPr id="162543463" name="Picture 11819005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52753" y="1151616"/>
                              <a:ext cx="404089" cy="404066"/>
                            </a:xfrm>
                            <a:prstGeom prst="rect">
                              <a:avLst/>
                            </a:prstGeom>
                            <a:noFill/>
                            <a:extLst>
                              <a:ext uri="{909E8E84-426E-40DD-AFC4-6F175D3DCCD1}">
                                <a14:hiddenFill xmlns:a14="http://schemas.microsoft.com/office/drawing/2010/main">
                                  <a:solidFill>
                                    <a:srgbClr val="FFFFFF"/>
                                  </a:solidFill>
                                </a14:hiddenFill>
                              </a:ext>
                            </a:extLst>
                          </pic:spPr>
                        </pic:pic>
                        <wps:wsp>
                          <wps:cNvPr id="2011459451" name="Arrow: Down 1614980860"/>
                          <wps:cNvSpPr/>
                          <wps:spPr>
                            <a:xfrm rot="16200000">
                              <a:off x="1357596" y="926885"/>
                              <a:ext cx="182715" cy="875601"/>
                            </a:xfrm>
                            <a:prstGeom prst="downArrow">
                              <a:avLst>
                                <a:gd name="adj1" fmla="val 50000"/>
                                <a:gd name="adj2" fmla="val 5489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77829447" name="Picture 916176550" descr="SQL file symbol - Free interface ic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519683" y="2280282"/>
                              <a:ext cx="425625" cy="425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4464177" name="Picture 1138075473"/>
                            <pic:cNvPicPr>
                              <a:picLocks noChangeAspect="1"/>
                            </pic:cNvPicPr>
                          </pic:nvPicPr>
                          <pic:blipFill>
                            <a:blip r:embed="rId23"/>
                            <a:stretch>
                              <a:fillRect/>
                            </a:stretch>
                          </pic:blipFill>
                          <pic:spPr>
                            <a:xfrm>
                              <a:off x="1942897" y="1009211"/>
                              <a:ext cx="552167" cy="684649"/>
                            </a:xfrm>
                            <a:prstGeom prst="rect">
                              <a:avLst/>
                            </a:prstGeom>
                          </pic:spPr>
                        </pic:pic>
                        <wps:wsp>
                          <wps:cNvPr id="697969016" name="Arrow: Down 455905122"/>
                          <wps:cNvSpPr/>
                          <wps:spPr>
                            <a:xfrm rot="16200000">
                              <a:off x="2906772" y="937780"/>
                              <a:ext cx="182726" cy="893856"/>
                            </a:xfrm>
                            <a:prstGeom prst="downArrow">
                              <a:avLst>
                                <a:gd name="adj1" fmla="val 50000"/>
                                <a:gd name="adj2" fmla="val 5489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7195043" name="TextBox 40"/>
                          <wps:cNvSpPr txBox="1"/>
                          <wps:spPr>
                            <a:xfrm>
                              <a:off x="3433167" y="2623828"/>
                              <a:ext cx="855951" cy="305407"/>
                            </a:xfrm>
                            <a:prstGeom prst="rect">
                              <a:avLst/>
                            </a:prstGeom>
                            <a:noFill/>
                          </wps:spPr>
                          <wps:txbx>
                            <w:txbxContent>
                              <w:p w14:paraId="3BBC615C" w14:textId="77777777" w:rsidR="00C13110" w:rsidRDefault="00C13110" w:rsidP="00C13110">
                                <w:pPr>
                                  <w:rPr>
                                    <w:del w:id="38" w:author="Microsoft Word" w:date="2025-03-20T17:57:00Z"/>
                                    <w:rFonts w:ascii="Calibri" w:eastAsia="SimSun" w:hAnsi="Calibri" w:cs="Arial"/>
                                    <w:color w:val="000000"/>
                                    <w:kern w:val="24"/>
                                    <w:sz w:val="36"/>
                                    <w:szCs w:val="36"/>
                                  </w:rPr>
                                </w:pPr>
                                <w:del w:id="39"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triggers e SP</w:delText>
                                  </w:r>
                                </w:del>
                              </w:p>
                            </w:txbxContent>
                          </wps:txbx>
                          <wps:bodyPr wrap="square" lIns="0" tIns="0" rIns="0" bIns="0" rtlCol="0">
                            <a:spAutoFit/>
                          </wps:bodyPr>
                        </wps:wsp>
                        <pic:pic xmlns:pic="http://schemas.openxmlformats.org/drawingml/2006/picture">
                          <pic:nvPicPr>
                            <pic:cNvPr id="1645165254" name="Picture 1246108494" descr="Java, original, wordmark, logo Icon in Dev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60067" y="1542643"/>
                              <a:ext cx="431785" cy="431761"/>
                            </a:xfrm>
                            <a:prstGeom prst="rect">
                              <a:avLst/>
                            </a:prstGeom>
                            <a:noFill/>
                            <a:extLst>
                              <a:ext uri="{909E8E84-426E-40DD-AFC4-6F175D3DCCD1}">
                                <a14:hiddenFill xmlns:a14="http://schemas.microsoft.com/office/drawing/2010/main">
                                  <a:solidFill>
                                    <a:srgbClr val="FFFFFF"/>
                                  </a:solidFill>
                                </a14:hiddenFill>
                              </a:ext>
                            </a:extLst>
                          </pic:spPr>
                        </pic:pic>
                        <wps:wsp>
                          <wps:cNvPr id="269210085" name="TextBox 131"/>
                          <wps:cNvSpPr txBox="1"/>
                          <wps:spPr>
                            <a:xfrm>
                              <a:off x="4015863" y="1146973"/>
                              <a:ext cx="432435" cy="414655"/>
                            </a:xfrm>
                            <a:prstGeom prst="rect">
                              <a:avLst/>
                            </a:prstGeom>
                            <a:noFill/>
                          </wps:spPr>
                          <wps:txbx>
                            <w:txbxContent>
                              <w:p w14:paraId="41335F3F" w14:textId="77777777" w:rsidR="00C13110" w:rsidRDefault="00C13110" w:rsidP="00C13110">
                                <w:pPr>
                                  <w:rPr>
                                    <w:del w:id="40" w:author="Microsoft Word" w:date="2025-03-20T17:57:00Z"/>
                                    <w:rFonts w:ascii="Calibri" w:eastAsia="SimSun" w:hAnsi="Calibri" w:cs="Arial"/>
                                    <w:color w:val="000000"/>
                                    <w:kern w:val="24"/>
                                    <w:sz w:val="24"/>
                                    <w:szCs w:val="24"/>
                                  </w:rPr>
                                </w:pPr>
                                <w:del w:id="41" w:author="Microsoft Word" w:date="2025-03-20T17:57:00Z">
                                  <w:r>
                                    <w:rPr>
                                      <w:rFonts w:ascii="Calibri" w:eastAsia="SimSun" w:hAnsi="Calibri" w:cs="Arial"/>
                                      <w:color w:val="000000"/>
                                      <w:kern w:val="24"/>
                                    </w:rPr>
                                    <w:delText>PC 2</w:delText>
                                  </w:r>
                                </w:del>
                              </w:p>
                            </w:txbxContent>
                          </wps:txbx>
                          <wps:bodyPr wrap="none" rtlCol="0">
                            <a:spAutoFit/>
                          </wps:bodyPr>
                        </wps:wsp>
                        <pic:pic xmlns:pic="http://schemas.openxmlformats.org/drawingml/2006/picture">
                          <pic:nvPicPr>
                            <pic:cNvPr id="1871603286" name="Picture 2107125162" descr="Python Log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522057" y="1650806"/>
                              <a:ext cx="252978" cy="252978"/>
                            </a:xfrm>
                            <a:prstGeom prst="rect">
                              <a:avLst/>
                            </a:prstGeom>
                            <a:noFill/>
                            <a:extLst>
                              <a:ext uri="{909E8E84-426E-40DD-AFC4-6F175D3DCCD1}">
                                <a14:hiddenFill xmlns:a14="http://schemas.microsoft.com/office/drawing/2010/main">
                                  <a:solidFill>
                                    <a:srgbClr val="FFFFFF"/>
                                  </a:solidFill>
                                </a14:hiddenFill>
                              </a:ext>
                            </a:extLst>
                          </pic:spPr>
                        </pic:pic>
                        <wps:wsp>
                          <wps:cNvPr id="634858298" name="Rectangle 149744898"/>
                          <wps:cNvSpPr/>
                          <wps:spPr>
                            <a:xfrm>
                              <a:off x="1223842" y="2063759"/>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8237534" name="Rectangle 850543120"/>
                          <wps:cNvSpPr/>
                          <wps:spPr>
                            <a:xfrm>
                              <a:off x="1608884" y="2067172"/>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8146663" name="Picture 143923566" descr="Java, original, wordmark, logo Icon in Dev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24782" y="1469006"/>
                              <a:ext cx="431785" cy="4317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667589" name="Picture 1492969705" descr="Python Log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986772" y="1577169"/>
                              <a:ext cx="252978" cy="252978"/>
                            </a:xfrm>
                            <a:prstGeom prst="rect">
                              <a:avLst/>
                            </a:prstGeom>
                            <a:noFill/>
                            <a:extLst>
                              <a:ext uri="{909E8E84-426E-40DD-AFC4-6F175D3DCCD1}">
                                <a14:hiddenFill xmlns:a14="http://schemas.microsoft.com/office/drawing/2010/main">
                                  <a:solidFill>
                                    <a:srgbClr val="FFFFFF"/>
                                  </a:solidFill>
                                </a14:hiddenFill>
                              </a:ext>
                            </a:extLst>
                          </pic:spPr>
                        </pic:pic>
                        <wps:wsp>
                          <wps:cNvPr id="1854582207" name="Rectangle 1985236823"/>
                          <wps:cNvSpPr/>
                          <wps:spPr>
                            <a:xfrm>
                              <a:off x="2688557" y="1990122"/>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6787535" name="Rectangle 800731089"/>
                          <wps:cNvSpPr/>
                          <wps:spPr>
                            <a:xfrm>
                              <a:off x="3028305" y="199245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0783296" name="Arrow: Curved Up 1230384256"/>
                          <wps:cNvSpPr/>
                          <wps:spPr>
                            <a:xfrm rot="18748962">
                              <a:off x="3602279" y="1673104"/>
                              <a:ext cx="947601" cy="455325"/>
                            </a:xfrm>
                            <a:prstGeom prst="curvedUp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6713436" name="TextBox 154"/>
                          <wps:cNvSpPr txBox="1"/>
                          <wps:spPr>
                            <a:xfrm>
                              <a:off x="1418264" y="308853"/>
                              <a:ext cx="609579" cy="305407"/>
                            </a:xfrm>
                            <a:prstGeom prst="rect">
                              <a:avLst/>
                            </a:prstGeom>
                            <a:noFill/>
                          </wps:spPr>
                          <wps:txbx>
                            <w:txbxContent>
                              <w:p w14:paraId="3ED61FD7" w14:textId="77777777" w:rsidR="00C13110" w:rsidRDefault="00C13110" w:rsidP="00C13110">
                                <w:pPr>
                                  <w:rPr>
                                    <w:del w:id="42" w:author="Microsoft Word" w:date="2025-03-20T17:57:00Z"/>
                                    <w:rFonts w:ascii="Calibri" w:eastAsia="SimSun" w:hAnsi="Calibri" w:cs="Arial"/>
                                    <w:color w:val="000000"/>
                                    <w:kern w:val="24"/>
                                    <w:sz w:val="36"/>
                                    <w:szCs w:val="36"/>
                                  </w:rPr>
                                </w:pPr>
                                <w:del w:id="43"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outliers</w:delText>
                                  </w:r>
                                </w:del>
                              </w:p>
                            </w:txbxContent>
                          </wps:txbx>
                          <wps:bodyPr wrap="square" lIns="0" tIns="0" rIns="0" bIns="0" rtlCol="0">
                            <a:spAutoFit/>
                          </wps:bodyPr>
                        </wps:wsp>
                        <wps:wsp>
                          <wps:cNvPr id="2126633554" name="TextBox 156"/>
                          <wps:cNvSpPr txBox="1"/>
                          <wps:spPr>
                            <a:xfrm>
                              <a:off x="1418264" y="0"/>
                              <a:ext cx="1240748" cy="305407"/>
                            </a:xfrm>
                            <a:prstGeom prst="rect">
                              <a:avLst/>
                            </a:prstGeom>
                            <a:noFill/>
                          </wps:spPr>
                          <wps:txbx>
                            <w:txbxContent>
                              <w:p w14:paraId="36B01E3E" w14:textId="77777777" w:rsidR="00C13110" w:rsidRDefault="00C13110" w:rsidP="00C13110">
                                <w:pPr>
                                  <w:rPr>
                                    <w:del w:id="44" w:author="Microsoft Word" w:date="2025-03-20T17:57:00Z"/>
                                    <w:rFonts w:ascii="Calibri" w:eastAsia="SimSun" w:hAnsi="Calibri" w:cs="Arial"/>
                                    <w:color w:val="000000"/>
                                    <w:kern w:val="24"/>
                                    <w:sz w:val="36"/>
                                    <w:szCs w:val="36"/>
                                  </w:rPr>
                                </w:pPr>
                                <w:del w:id="45"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dados errados sensor</w:delText>
                                  </w:r>
                                </w:del>
                              </w:p>
                            </w:txbxContent>
                          </wps:txbx>
                          <wps:bodyPr wrap="square" lIns="0" tIns="0" rIns="0" bIns="0" rtlCol="0">
                            <a:spAutoFit/>
                          </wps:bodyPr>
                        </wps:wsp>
                        <wps:wsp>
                          <wps:cNvPr id="1428134092" name="Rectangle 236468218"/>
                          <wps:cNvSpPr/>
                          <wps:spPr>
                            <a:xfrm>
                              <a:off x="1320830" y="11708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34684" name="TextBox 158"/>
                          <wps:cNvSpPr txBox="1"/>
                          <wps:spPr>
                            <a:xfrm>
                              <a:off x="1418264" y="607063"/>
                              <a:ext cx="609579" cy="305407"/>
                            </a:xfrm>
                            <a:prstGeom prst="rect">
                              <a:avLst/>
                            </a:prstGeom>
                            <a:noFill/>
                          </wps:spPr>
                          <wps:txbx>
                            <w:txbxContent>
                              <w:p w14:paraId="1316AD08" w14:textId="77777777" w:rsidR="00C13110" w:rsidRDefault="00C13110" w:rsidP="00C13110">
                                <w:pPr>
                                  <w:rPr>
                                    <w:del w:id="46" w:author="Microsoft Word" w:date="2025-03-20T17:57:00Z"/>
                                    <w:rFonts w:ascii="Calibri" w:eastAsia="SimSun" w:hAnsi="Calibri" w:cs="Arial"/>
                                    <w:color w:val="000000"/>
                                    <w:kern w:val="24"/>
                                    <w:sz w:val="36"/>
                                    <w:szCs w:val="36"/>
                                  </w:rPr>
                                </w:pPr>
                                <w:del w:id="47"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alertas</w:delText>
                                  </w:r>
                                </w:del>
                              </w:p>
                            </w:txbxContent>
                          </wps:txbx>
                          <wps:bodyPr wrap="square" lIns="0" tIns="0" rIns="0" bIns="0" rtlCol="0">
                            <a:spAutoFit/>
                          </wps:bodyPr>
                        </wps:wsp>
                        <wps:wsp>
                          <wps:cNvPr id="838988465" name="TextBox 160"/>
                          <wps:cNvSpPr txBox="1"/>
                          <wps:spPr>
                            <a:xfrm>
                              <a:off x="1415521" y="878529"/>
                              <a:ext cx="610214" cy="305407"/>
                            </a:xfrm>
                            <a:prstGeom prst="rect">
                              <a:avLst/>
                            </a:prstGeom>
                            <a:noFill/>
                          </wps:spPr>
                          <wps:txbx>
                            <w:txbxContent>
                              <w:p w14:paraId="4C76E869" w14:textId="77777777" w:rsidR="00C13110" w:rsidRDefault="00C13110" w:rsidP="00C13110">
                                <w:pPr>
                                  <w:rPr>
                                    <w:del w:id="48" w:author="Microsoft Word" w:date="2025-03-20T17:57:00Z"/>
                                    <w:rFonts w:ascii="Calibri" w:eastAsia="SimSun" w:hAnsi="Calibri" w:cs="Arial"/>
                                    <w:color w:val="000000"/>
                                    <w:kern w:val="24"/>
                                    <w:sz w:val="36"/>
                                    <w:szCs w:val="36"/>
                                  </w:rPr>
                                </w:pPr>
                                <w:del w:id="49"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spam</w:delText>
                                  </w:r>
                                </w:del>
                              </w:p>
                            </w:txbxContent>
                          </wps:txbx>
                          <wps:bodyPr wrap="square" lIns="0" tIns="0" rIns="0" bIns="0" rtlCol="0">
                            <a:spAutoFit/>
                          </wps:bodyPr>
                        </wps:wsp>
                        <wps:wsp>
                          <wps:cNvPr id="187677471" name="Rectangle 1713236697"/>
                          <wps:cNvSpPr/>
                          <wps:spPr>
                            <a:xfrm>
                              <a:off x="1324885" y="41058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2562030" name="Rectangle 841638787"/>
                          <wps:cNvSpPr/>
                          <wps:spPr>
                            <a:xfrm>
                              <a:off x="1324885" y="70881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83148273" name="Rectangle 696737096"/>
                          <wps:cNvSpPr/>
                          <wps:spPr>
                            <a:xfrm>
                              <a:off x="1326538" y="98029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940522" name="Rectangle 457244768"/>
                          <wps:cNvSpPr/>
                          <wps:spPr>
                            <a:xfrm>
                              <a:off x="1160013" y="11955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4876342" name="Rectangle 1226379425"/>
                          <wps:cNvSpPr/>
                          <wps:spPr>
                            <a:xfrm>
                              <a:off x="1164068" y="41305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7016195" name="Rectangle 809288974"/>
                          <wps:cNvSpPr/>
                          <wps:spPr>
                            <a:xfrm>
                              <a:off x="1164068" y="71128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5285355" name="Rectangle 1291284612"/>
                          <wps:cNvSpPr/>
                          <wps:spPr>
                            <a:xfrm>
                              <a:off x="1165721" y="98276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9034152" name="Rectangle 752409186"/>
                          <wps:cNvSpPr/>
                          <wps:spPr>
                            <a:xfrm>
                              <a:off x="984798" y="11866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8312627" name="Rectangle 1570204894"/>
                          <wps:cNvSpPr/>
                          <wps:spPr>
                            <a:xfrm>
                              <a:off x="988853" y="41216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9052069" name="Rectangle 1597956098"/>
                          <wps:cNvSpPr/>
                          <wps:spPr>
                            <a:xfrm>
                              <a:off x="988853" y="71039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3848434" name="Rectangle 26152918"/>
                          <wps:cNvSpPr/>
                          <wps:spPr>
                            <a:xfrm>
                              <a:off x="990506" y="98187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8174891" name="TextBox 154"/>
                          <wps:cNvSpPr txBox="1"/>
                          <wps:spPr>
                            <a:xfrm>
                              <a:off x="4876592" y="1638726"/>
                              <a:ext cx="609579" cy="305407"/>
                            </a:xfrm>
                            <a:prstGeom prst="rect">
                              <a:avLst/>
                            </a:prstGeom>
                            <a:noFill/>
                          </wps:spPr>
                          <wps:txbx>
                            <w:txbxContent>
                              <w:p w14:paraId="1FC98207" w14:textId="77777777" w:rsidR="00C13110" w:rsidRDefault="00C13110" w:rsidP="00C13110">
                                <w:pPr>
                                  <w:rPr>
                                    <w:del w:id="50" w:author="Microsoft Word" w:date="2025-03-20T17:57:00Z"/>
                                    <w:rFonts w:ascii="Calibri" w:eastAsia="SimSun" w:hAnsi="Calibri" w:cs="Arial"/>
                                    <w:color w:val="000000"/>
                                    <w:kern w:val="24"/>
                                    <w:sz w:val="36"/>
                                    <w:szCs w:val="36"/>
                                  </w:rPr>
                                </w:pPr>
                                <w:del w:id="51"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outliers</w:delText>
                                  </w:r>
                                </w:del>
                              </w:p>
                            </w:txbxContent>
                          </wps:txbx>
                          <wps:bodyPr wrap="square" lIns="0" tIns="0" rIns="0" bIns="0" rtlCol="0">
                            <a:spAutoFit/>
                          </wps:bodyPr>
                        </wps:wsp>
                        <wps:wsp>
                          <wps:cNvPr id="826243286" name="Rectangle 1683291858"/>
                          <wps:cNvSpPr/>
                          <wps:spPr>
                            <a:xfrm>
                              <a:off x="4779158" y="144695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0886427" name="TextBox 158"/>
                          <wps:cNvSpPr txBox="1"/>
                          <wps:spPr>
                            <a:xfrm>
                              <a:off x="4876592" y="1936936"/>
                              <a:ext cx="609579" cy="305407"/>
                            </a:xfrm>
                            <a:prstGeom prst="rect">
                              <a:avLst/>
                            </a:prstGeom>
                            <a:noFill/>
                          </wps:spPr>
                          <wps:txbx>
                            <w:txbxContent>
                              <w:p w14:paraId="3504BDBA" w14:textId="77777777" w:rsidR="00C13110" w:rsidRDefault="00C13110" w:rsidP="00C13110">
                                <w:pPr>
                                  <w:rPr>
                                    <w:del w:id="52" w:author="Microsoft Word" w:date="2025-03-20T17:57:00Z"/>
                                    <w:rFonts w:ascii="Calibri" w:eastAsia="SimSun" w:hAnsi="Calibri" w:cs="Arial"/>
                                    <w:color w:val="000000"/>
                                    <w:kern w:val="24"/>
                                    <w:sz w:val="36"/>
                                    <w:szCs w:val="36"/>
                                  </w:rPr>
                                </w:pPr>
                                <w:del w:id="53"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alertas</w:delText>
                                  </w:r>
                                </w:del>
                              </w:p>
                            </w:txbxContent>
                          </wps:txbx>
                          <wps:bodyPr wrap="square" lIns="0" tIns="0" rIns="0" bIns="0" rtlCol="0">
                            <a:spAutoFit/>
                          </wps:bodyPr>
                        </wps:wsp>
                        <wps:wsp>
                          <wps:cNvPr id="2097461479" name="TextBox 160"/>
                          <wps:cNvSpPr txBox="1"/>
                          <wps:spPr>
                            <a:xfrm>
                              <a:off x="4873849" y="2208402"/>
                              <a:ext cx="610214" cy="305407"/>
                            </a:xfrm>
                            <a:prstGeom prst="rect">
                              <a:avLst/>
                            </a:prstGeom>
                            <a:noFill/>
                          </wps:spPr>
                          <wps:txbx>
                            <w:txbxContent>
                              <w:p w14:paraId="257180E8" w14:textId="77777777" w:rsidR="00C13110" w:rsidRDefault="00C13110" w:rsidP="00C13110">
                                <w:pPr>
                                  <w:rPr>
                                    <w:del w:id="54" w:author="Microsoft Word" w:date="2025-03-20T17:57:00Z"/>
                                    <w:rFonts w:ascii="Calibri" w:eastAsia="SimSun" w:hAnsi="Calibri" w:cs="Arial"/>
                                    <w:color w:val="000000"/>
                                    <w:kern w:val="24"/>
                                    <w:sz w:val="36"/>
                                    <w:szCs w:val="36"/>
                                  </w:rPr>
                                </w:pPr>
                                <w:del w:id="55"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spam</w:delText>
                                  </w:r>
                                </w:del>
                              </w:p>
                            </w:txbxContent>
                          </wps:txbx>
                          <wps:bodyPr wrap="square" lIns="0" tIns="0" rIns="0" bIns="0" rtlCol="0">
                            <a:spAutoFit/>
                          </wps:bodyPr>
                        </wps:wsp>
                        <wps:wsp>
                          <wps:cNvPr id="1079511466" name="Rectangle 1658830029"/>
                          <wps:cNvSpPr/>
                          <wps:spPr>
                            <a:xfrm>
                              <a:off x="4783213" y="174045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5305462" name="Rectangle 1839111899"/>
                          <wps:cNvSpPr/>
                          <wps:spPr>
                            <a:xfrm>
                              <a:off x="4783213" y="203868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8033931" name="Rectangle 1071192377"/>
                          <wps:cNvSpPr/>
                          <wps:spPr>
                            <a:xfrm>
                              <a:off x="4784866" y="231016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8105967" name="Rectangle 2048402026"/>
                          <wps:cNvSpPr/>
                          <wps:spPr>
                            <a:xfrm>
                              <a:off x="4618341" y="144942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9205753" name="Rectangle 1465927598"/>
                          <wps:cNvSpPr/>
                          <wps:spPr>
                            <a:xfrm>
                              <a:off x="4622396" y="174292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0135004" name="Rectangle 1101410833"/>
                          <wps:cNvSpPr/>
                          <wps:spPr>
                            <a:xfrm>
                              <a:off x="4622396" y="204115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1680803" name="Rectangle 1421294132"/>
                          <wps:cNvSpPr/>
                          <wps:spPr>
                            <a:xfrm>
                              <a:off x="4624049" y="231263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0765766" name="Rectangle 2016966345"/>
                          <wps:cNvSpPr/>
                          <wps:spPr>
                            <a:xfrm>
                              <a:off x="4443126" y="144853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7291789" name="Rectangle 499054721"/>
                          <wps:cNvSpPr/>
                          <wps:spPr>
                            <a:xfrm>
                              <a:off x="4447181" y="174203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8746936" name="Rectangle 1888648131"/>
                          <wps:cNvSpPr/>
                          <wps:spPr>
                            <a:xfrm>
                              <a:off x="4447181" y="204026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7670472" name="Rectangle 455179025"/>
                          <wps:cNvSpPr/>
                          <wps:spPr>
                            <a:xfrm>
                              <a:off x="4448834" y="231174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595178" name="TextBox 156"/>
                          <wps:cNvSpPr txBox="1"/>
                          <wps:spPr>
                            <a:xfrm>
                              <a:off x="4880712" y="1326424"/>
                              <a:ext cx="1240748" cy="305407"/>
                            </a:xfrm>
                            <a:prstGeom prst="rect">
                              <a:avLst/>
                            </a:prstGeom>
                            <a:noFill/>
                          </wps:spPr>
                          <wps:txbx>
                            <w:txbxContent>
                              <w:p w14:paraId="3D726851" w14:textId="77777777" w:rsidR="00C13110" w:rsidRDefault="00C13110" w:rsidP="00C13110">
                                <w:pPr>
                                  <w:rPr>
                                    <w:del w:id="56" w:author="Microsoft Word" w:date="2025-03-20T17:57:00Z"/>
                                    <w:rFonts w:ascii="Calibri" w:eastAsia="SimSun" w:hAnsi="Calibri" w:cs="Arial"/>
                                    <w:color w:val="000000"/>
                                    <w:kern w:val="24"/>
                                    <w:sz w:val="36"/>
                                    <w:szCs w:val="36"/>
                                  </w:rPr>
                                </w:pPr>
                                <w:del w:id="57"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dados errados sensor</w:delText>
                                  </w:r>
                                </w:del>
                              </w:p>
                            </w:txbxContent>
                          </wps:txbx>
                          <wps:bodyPr wrap="square" lIns="0" tIns="0" rIns="0" bIns="0" rtlCol="0">
                            <a:spAutoFit/>
                          </wps:bodyPr>
                        </wps:wsp>
                        <wps:wsp>
                          <wps:cNvPr id="235168937" name="TextBox 154"/>
                          <wps:cNvSpPr txBox="1"/>
                          <wps:spPr>
                            <a:xfrm>
                              <a:off x="3324934" y="379973"/>
                              <a:ext cx="609579" cy="305407"/>
                            </a:xfrm>
                            <a:prstGeom prst="rect">
                              <a:avLst/>
                            </a:prstGeom>
                            <a:noFill/>
                          </wps:spPr>
                          <wps:txbx>
                            <w:txbxContent>
                              <w:p w14:paraId="731E785C" w14:textId="77777777" w:rsidR="00C13110" w:rsidRDefault="00C13110" w:rsidP="00C13110">
                                <w:pPr>
                                  <w:rPr>
                                    <w:del w:id="58" w:author="Microsoft Word" w:date="2025-03-20T17:57:00Z"/>
                                    <w:rFonts w:ascii="Calibri" w:eastAsia="SimSun" w:hAnsi="Calibri" w:cs="Arial"/>
                                    <w:color w:val="000000"/>
                                    <w:kern w:val="24"/>
                                    <w:sz w:val="36"/>
                                    <w:szCs w:val="36"/>
                                  </w:rPr>
                                </w:pPr>
                                <w:del w:id="59"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outliers</w:delText>
                                  </w:r>
                                </w:del>
                              </w:p>
                            </w:txbxContent>
                          </wps:txbx>
                          <wps:bodyPr wrap="square" lIns="0" tIns="0" rIns="0" bIns="0" rtlCol="0">
                            <a:spAutoFit/>
                          </wps:bodyPr>
                        </wps:wsp>
                        <wps:wsp>
                          <wps:cNvPr id="1289097715" name="TextBox 156"/>
                          <wps:cNvSpPr txBox="1"/>
                          <wps:spPr>
                            <a:xfrm>
                              <a:off x="3324934" y="71120"/>
                              <a:ext cx="1240748" cy="305407"/>
                            </a:xfrm>
                            <a:prstGeom prst="rect">
                              <a:avLst/>
                            </a:prstGeom>
                            <a:noFill/>
                          </wps:spPr>
                          <wps:txbx>
                            <w:txbxContent>
                              <w:p w14:paraId="55909C03" w14:textId="77777777" w:rsidR="00C13110" w:rsidRDefault="00C13110" w:rsidP="00C13110">
                                <w:pPr>
                                  <w:rPr>
                                    <w:del w:id="60" w:author="Microsoft Word" w:date="2025-03-20T17:57:00Z"/>
                                    <w:rFonts w:ascii="Calibri" w:eastAsia="SimSun" w:hAnsi="Calibri" w:cs="Arial"/>
                                    <w:color w:val="000000"/>
                                    <w:kern w:val="24"/>
                                    <w:sz w:val="36"/>
                                    <w:szCs w:val="36"/>
                                  </w:rPr>
                                </w:pPr>
                                <w:del w:id="61"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dados errados sensor</w:delText>
                                  </w:r>
                                </w:del>
                              </w:p>
                            </w:txbxContent>
                          </wps:txbx>
                          <wps:bodyPr wrap="square" lIns="0" tIns="0" rIns="0" bIns="0" rtlCol="0">
                            <a:spAutoFit/>
                          </wps:bodyPr>
                        </wps:wsp>
                        <wps:wsp>
                          <wps:cNvPr id="1779902758" name="Rectangle 70931246"/>
                          <wps:cNvSpPr/>
                          <wps:spPr>
                            <a:xfrm>
                              <a:off x="3227500" y="18820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0368512" name="TextBox 158"/>
                          <wps:cNvSpPr txBox="1"/>
                          <wps:spPr>
                            <a:xfrm>
                              <a:off x="3324934" y="678183"/>
                              <a:ext cx="609579" cy="305407"/>
                            </a:xfrm>
                            <a:prstGeom prst="rect">
                              <a:avLst/>
                            </a:prstGeom>
                            <a:noFill/>
                          </wps:spPr>
                          <wps:txbx>
                            <w:txbxContent>
                              <w:p w14:paraId="3E6B0F7A" w14:textId="77777777" w:rsidR="00C13110" w:rsidRDefault="00C13110" w:rsidP="00C13110">
                                <w:pPr>
                                  <w:rPr>
                                    <w:del w:id="62" w:author="Microsoft Word" w:date="2025-03-20T17:57:00Z"/>
                                    <w:rFonts w:ascii="Calibri" w:eastAsia="SimSun" w:hAnsi="Calibri" w:cs="Arial"/>
                                    <w:color w:val="000000"/>
                                    <w:kern w:val="24"/>
                                    <w:sz w:val="36"/>
                                    <w:szCs w:val="36"/>
                                  </w:rPr>
                                </w:pPr>
                                <w:del w:id="63"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alertas</w:delText>
                                  </w:r>
                                </w:del>
                              </w:p>
                            </w:txbxContent>
                          </wps:txbx>
                          <wps:bodyPr wrap="square" lIns="0" tIns="0" rIns="0" bIns="0" rtlCol="0">
                            <a:spAutoFit/>
                          </wps:bodyPr>
                        </wps:wsp>
                        <wps:wsp>
                          <wps:cNvPr id="1908890053" name="TextBox 160"/>
                          <wps:cNvSpPr txBox="1"/>
                          <wps:spPr>
                            <a:xfrm>
                              <a:off x="3322191" y="949649"/>
                              <a:ext cx="610214" cy="305407"/>
                            </a:xfrm>
                            <a:prstGeom prst="rect">
                              <a:avLst/>
                            </a:prstGeom>
                            <a:noFill/>
                          </wps:spPr>
                          <wps:txbx>
                            <w:txbxContent>
                              <w:p w14:paraId="52424F8C" w14:textId="77777777" w:rsidR="00C13110" w:rsidRDefault="00C13110" w:rsidP="00C13110">
                                <w:pPr>
                                  <w:rPr>
                                    <w:del w:id="64" w:author="Microsoft Word" w:date="2025-03-20T17:57:00Z"/>
                                    <w:rFonts w:ascii="Calibri" w:eastAsia="SimSun" w:hAnsi="Calibri" w:cs="Arial"/>
                                    <w:color w:val="000000"/>
                                    <w:kern w:val="24"/>
                                    <w:sz w:val="36"/>
                                    <w:szCs w:val="36"/>
                                  </w:rPr>
                                </w:pPr>
                                <w:del w:id="65"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spam</w:delText>
                                  </w:r>
                                </w:del>
                              </w:p>
                            </w:txbxContent>
                          </wps:txbx>
                          <wps:bodyPr wrap="square" lIns="0" tIns="0" rIns="0" bIns="0" rtlCol="0">
                            <a:spAutoFit/>
                          </wps:bodyPr>
                        </wps:wsp>
                        <wps:wsp>
                          <wps:cNvPr id="994497747" name="Rectangle 97393635"/>
                          <wps:cNvSpPr/>
                          <wps:spPr>
                            <a:xfrm>
                              <a:off x="3231555" y="48170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8926181" name="Rectangle 811868499"/>
                          <wps:cNvSpPr/>
                          <wps:spPr>
                            <a:xfrm>
                              <a:off x="3231555" y="77993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7352830" name="Rectangle 1725530053"/>
                          <wps:cNvSpPr/>
                          <wps:spPr>
                            <a:xfrm>
                              <a:off x="3233208" y="105141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8762303" name="Rectangle 1066758323"/>
                          <wps:cNvSpPr/>
                          <wps:spPr>
                            <a:xfrm>
                              <a:off x="3066683" y="19067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7566003" name="Rectangle 2040679099"/>
                          <wps:cNvSpPr/>
                          <wps:spPr>
                            <a:xfrm>
                              <a:off x="3070738" y="48417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6108829" name="Rectangle 2055826879"/>
                          <wps:cNvSpPr/>
                          <wps:spPr>
                            <a:xfrm>
                              <a:off x="3070738" y="78240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3407550" name="Rectangle 291845465"/>
                          <wps:cNvSpPr/>
                          <wps:spPr>
                            <a:xfrm>
                              <a:off x="3072391" y="105388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0203607" name="Rectangle 1164494909"/>
                          <wps:cNvSpPr/>
                          <wps:spPr>
                            <a:xfrm>
                              <a:off x="2891468" y="18978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62548447" name="Rectangle 1476406982"/>
                          <wps:cNvSpPr/>
                          <wps:spPr>
                            <a:xfrm>
                              <a:off x="2895523" y="48328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8064872" name="Rectangle 759701793"/>
                          <wps:cNvSpPr/>
                          <wps:spPr>
                            <a:xfrm>
                              <a:off x="2895523" y="78151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7305061" name="Rectangle 1623281578"/>
                          <wps:cNvSpPr/>
                          <wps:spPr>
                            <a:xfrm>
                              <a:off x="2897176" y="105299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0D1770F" id="Group 118" o:spid="_x0000_s1091" style="width:482pt;height:230.65pt;mso-position-horizontal-relative:char;mso-position-vertical-relative:line" coordsize="61214,29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">
                  <v:shape id="TextBox 131" o:spid="_x0000_s1092" type="#_x0000_t202" style="position:absolute;left:3245;top:15999;width:4007;height:41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" filled="f" stroked="f">
                    <v:textbox style="mso-fit-shape-to-text:t">
                      <w:txbxContent>
                        <w:p w14:paraId="3EDB65BB" w14:textId="77777777" w:rsidR="00C13110" w:rsidRDefault="00C13110" w:rsidP="00C13110">
                          <w:pPr>
                            <w:rPr>
                              <w:del w:id="66" w:author="Microsoft Word" w:date="2025-03-20T17:57:00Z"/>
                              <w:rFonts w:ascii="Calibri" w:eastAsia="SimSun" w:hAnsi="Calibri" w:cs="Arial"/>
                              <w:color w:val="000000"/>
                              <w:kern w:val="24"/>
                              <w:sz w:val="24"/>
                              <w:szCs w:val="24"/>
                            </w:rPr>
                          </w:pPr>
                          <w:del w:id="67" w:author="Microsoft Word" w:date="2025-03-20T17:57:00Z">
                            <w:r>
                              <w:rPr>
                                <w:rFonts w:ascii="Calibri" w:eastAsia="SimSun" w:hAnsi="Calibri" w:cs="Arial"/>
                                <w:color w:val="000000"/>
                                <w:kern w:val="24"/>
                              </w:rPr>
                              <w:delText>PC1</w:delText>
                            </w:r>
                          </w:del>
                        </w:p>
                      </w:txbxContent>
                    </v:textbox>
                  </v:shape>
                  <v:rect id="Rectangle 475251621" o:spid="_x0000_s1093" style="position:absolute;top:18277;width:11677;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" filled="f" stroked="f">
                    <v:textbox style="mso-fit-shape-to-text:t">
                      <w:txbxContent>
                        <w:p w14:paraId="36F6E45D" w14:textId="77777777" w:rsidR="00C13110" w:rsidRDefault="00C13110" w:rsidP="00C13110">
                          <w:pPr>
                            <w:rPr>
                              <w:del w:id="68" w:author="Microsoft Word" w:date="2025-03-20T17:57:00Z"/>
                              <w:rFonts w:ascii="Calibri" w:eastAsia="SimSun" w:hAnsi="Calibri" w:cs="Arial"/>
                              <w:color w:val="000000"/>
                              <w:kern w:val="24"/>
                            </w:rPr>
                          </w:pPr>
                          <w:del w:id="69" w:author="Microsoft Word" w:date="2025-03-20T17:57:00Z">
                            <w:r>
                              <w:rPr>
                                <w:rFonts w:ascii="Calibri" w:eastAsia="SimSun" w:hAnsi="Calibri" w:cs="Arial"/>
                                <w:color w:val="000000"/>
                                <w:kern w:val="24"/>
                              </w:rPr>
                              <w:delText>Réplica Mongo</w:delText>
                            </w:r>
                          </w:del>
                        </w:p>
                      </w:txbxContent>
                    </v:textbox>
                  </v:rect>
                  <v:group id="Group 1859482586" o:spid="_x0000_s1094" style="position:absolute;left:3442;top:11078;width:4836;height:4604" coordorigin="3442,11078" coordsize="13222,1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">
                    <v:shape id="Picture 1385284967" o:spid="_x0000_s1095" type="#_x0000_t75" style="position:absolute;left:7393;top:11078;width:5554;height: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">
                      <v:imagedata r:id="rId26" o:title=""/>
                    </v:shape>
                    <v:shape id="Picture 1046326318" o:spid="_x0000_s1096" type="#_x0000_t75" style="position:absolute;left:3442;top:17209;width:5554;height: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">
                      <v:imagedata r:id="rId26" o:title=""/>
                    </v:shape>
                    <v:shape id="Picture 609003914" o:spid="_x0000_s1097" type="#_x0000_t75" style="position:absolute;left:11111;top:17270;width:5554;height: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">
                      <v:imagedata r:id="rId26" o:title=""/>
                    </v:shape>
                  </v:group>
                  <v:rect id="Rectangle 78676420" o:spid="_x0000_s1098" style="position:absolute;left:35630;top:16096;width:764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" filled="f" stroked="f">
                    <v:textbox style="mso-fit-shape-to-text:t">
                      <w:txbxContent>
                        <w:p w14:paraId="7747B2C8" w14:textId="77777777" w:rsidR="00C13110" w:rsidRDefault="00C13110" w:rsidP="00C13110">
                          <w:pPr>
                            <w:rPr>
                              <w:del w:id="70" w:author="Microsoft Word" w:date="2025-03-20T17:57:00Z"/>
                              <w:rFonts w:ascii="Calibri" w:eastAsia="SimSun" w:hAnsi="Calibri" w:cs="Arial"/>
                              <w:color w:val="000000"/>
                              <w:kern w:val="24"/>
                            </w:rPr>
                          </w:pPr>
                          <w:del w:id="71" w:author="Microsoft Word" w:date="2025-03-20T17:57:00Z">
                            <w:r>
                              <w:rPr>
                                <w:rFonts w:ascii="Calibri" w:eastAsia="SimSun" w:hAnsi="Calibri" w:cs="Arial"/>
                                <w:color w:val="000000"/>
                                <w:kern w:val="24"/>
                              </w:rPr>
                              <w:delText>Mysql</w:delText>
                            </w:r>
                          </w:del>
                        </w:p>
                      </w:txbxContent>
                    </v:textbox>
                  </v:rect>
                  <v:shape id="Picture 1181900521" o:spid="_x0000_s1099" type="#_x0000_t75" style="position:absolute;left:36527;top:11516;width:4041;height:4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">
                    <v:imagedata r:id="rId26" o:title=""/>
                  </v:shape>
                  <v:shape id="Arrow: Down 1614980860" o:spid="_x0000_s1100" type="#_x0000_t67" style="position:absolute;left:13575;top:9269;width:1827;height:8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" adj="19126" fillcolor="#4f81bd [3204]" strokecolor="#243f60 [1604]" strokeweight="2pt"/>
                  <v:shape id="Picture 916176550" o:spid="_x0000_s1101" type="#_x0000_t75" alt="SQL file symbol - Free interface icons" style="position:absolute;left:35196;top:22802;width:4257;height: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">
                    <v:imagedata r:id="rId27" o:title="SQL file symbol - Free interface icons"/>
                  </v:shape>
                  <v:shape id="Picture 1138075473" o:spid="_x0000_s1102" type="#_x0000_t75" style="position:absolute;left:19428;top:10092;width:5522;height: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">
                    <v:imagedata r:id="rId28" o:title=""/>
                  </v:shape>
                  <v:shape id="Arrow: Down 455905122" o:spid="_x0000_s1103" type="#_x0000_t67" style="position:absolute;left:29067;top:9378;width:1827;height:89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" adj="19176" fillcolor="#4f81bd [3204]" strokecolor="#243f60 [1604]" strokeweight="2pt"/>
                  <v:shape id="TextBox 40" o:spid="_x0000_s1104" type="#_x0000_t202" style="position:absolute;left:34331;top:26238;width:856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" filled="f" stroked="f">
                    <v:textbox style="mso-fit-shape-to-text:t" inset="0,0,0,0">
                      <w:txbxContent>
                        <w:p w14:paraId="3BBC615C" w14:textId="77777777" w:rsidR="00C13110" w:rsidRDefault="00C13110" w:rsidP="00C13110">
                          <w:pPr>
                            <w:rPr>
                              <w:del w:id="72" w:author="Microsoft Word" w:date="2025-03-20T17:57:00Z"/>
                              <w:rFonts w:ascii="Calibri" w:eastAsia="SimSun" w:hAnsi="Calibri" w:cs="Arial"/>
                              <w:color w:val="000000"/>
                              <w:kern w:val="24"/>
                              <w:sz w:val="36"/>
                              <w:szCs w:val="36"/>
                            </w:rPr>
                          </w:pPr>
                          <w:del w:id="73"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triggers e SP</w:delText>
                            </w:r>
                          </w:del>
                        </w:p>
                      </w:txbxContent>
                    </v:textbox>
                  </v:shape>
                  <v:shape id="Picture 1246108494" o:spid="_x0000_s1105" type="#_x0000_t75" alt="Java, original, wordmark, logo Icon in Devicon" style="position:absolute;left:10600;top:15426;width:431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">
                    <v:imagedata r:id="rId29" o:title="Java, original, wordmark, logo Icon in Devicon"/>
                  </v:shape>
                  <v:shape id="TextBox 131" o:spid="_x0000_s1106" type="#_x0000_t202" style="position:absolute;left:40158;top:11469;width:4324;height:41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" filled="f" stroked="f">
                    <v:textbox style="mso-fit-shape-to-text:t">
                      <w:txbxContent>
                        <w:p w14:paraId="41335F3F" w14:textId="77777777" w:rsidR="00C13110" w:rsidRDefault="00C13110" w:rsidP="00C13110">
                          <w:pPr>
                            <w:rPr>
                              <w:del w:id="74" w:author="Microsoft Word" w:date="2025-03-20T17:57:00Z"/>
                              <w:rFonts w:ascii="Calibri" w:eastAsia="SimSun" w:hAnsi="Calibri" w:cs="Arial"/>
                              <w:color w:val="000000"/>
                              <w:kern w:val="24"/>
                              <w:sz w:val="24"/>
                              <w:szCs w:val="24"/>
                            </w:rPr>
                          </w:pPr>
                          <w:del w:id="75" w:author="Microsoft Word" w:date="2025-03-20T17:57:00Z">
                            <w:r>
                              <w:rPr>
                                <w:rFonts w:ascii="Calibri" w:eastAsia="SimSun" w:hAnsi="Calibri" w:cs="Arial"/>
                                <w:color w:val="000000"/>
                                <w:kern w:val="24"/>
                              </w:rPr>
                              <w:delText>PC 2</w:delText>
                            </w:r>
                          </w:del>
                        </w:p>
                      </w:txbxContent>
                    </v:textbox>
                  </v:shape>
                  <v:shape id="Picture 2107125162" o:spid="_x0000_s1107" type="#_x0000_t75" alt="Python Logo" style="position:absolute;left:15220;top:16508;width:2530;height: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"/>
                  <v:rect id="Rectangle 149744898" o:spid="_x0000_s1108" style="position:absolute;left:12238;top:2063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" filled="f" strokecolor="black [3213]" strokeweight="2pt"/>
                  <v:rect id="Rectangle 850543120" o:spid="_x0000_s1109" style="position:absolute;left:16088;top:2067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" filled="f" strokecolor="black [3213]" strokeweight="2pt"/>
                  <v:shape id="Picture 143923566" o:spid="_x0000_s1110" type="#_x0000_t75" alt="Java, original, wordmark, logo Icon in Devicon" style="position:absolute;left:25247;top:14690;width:4318;height: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">
                    <v:imagedata r:id="rId29" o:title="Java, original, wordmark, logo Icon in Devicon"/>
                  </v:shape>
                  <v:shape id="Picture 1492969705" o:spid="_x0000_s1111" type="#_x0000_t75" alt="Python Logo" style="position:absolute;left:29867;top:15771;width:2530;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"/>
                  <v:rect id="Rectangle 1985236823" o:spid="_x0000_s1112" style="position:absolute;left:26885;top:1990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" filled="f" strokecolor="black [3213]" strokeweight="2pt"/>
                  <v:rect id="Rectangle 800731089" o:spid="_x0000_s1113" style="position:absolute;left:30283;top:1992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" filled="f" strokecolor="black [3213]" strokeweight="2pt"/>
                  <v:shape id="Arrow: Curved Up 1230384256" o:spid="_x0000_s1114" type="#_x0000_t104" style="position:absolute;left:36023;top:16730;width:9476;height:4553;rotation:-311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" adj="16411,20303,5400" fillcolor="#4f81bd [3204]" strokecolor="#0a121c [484]" strokeweight="2pt"/>
                  <v:shape id="TextBox 154" o:spid="_x0000_s1115" type="#_x0000_t202" style="position:absolute;left:14182;top:3088;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" filled="f" stroked="f">
                    <v:textbox style="mso-fit-shape-to-text:t" inset="0,0,0,0">
                      <w:txbxContent>
                        <w:p w14:paraId="3ED61FD7" w14:textId="77777777" w:rsidR="00C13110" w:rsidRDefault="00C13110" w:rsidP="00C13110">
                          <w:pPr>
                            <w:rPr>
                              <w:del w:id="76" w:author="Microsoft Word" w:date="2025-03-20T17:57:00Z"/>
                              <w:rFonts w:ascii="Calibri" w:eastAsia="SimSun" w:hAnsi="Calibri" w:cs="Arial"/>
                              <w:color w:val="000000"/>
                              <w:kern w:val="24"/>
                              <w:sz w:val="36"/>
                              <w:szCs w:val="36"/>
                            </w:rPr>
                          </w:pPr>
                          <w:del w:id="77"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outliers</w:delText>
                            </w:r>
                          </w:del>
                        </w:p>
                      </w:txbxContent>
                    </v:textbox>
                  </v:shape>
                  <v:shape id="TextBox 156" o:spid="_x0000_s1116" type="#_x0000_t202" style="position:absolute;left:14182;width:1240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" filled="f" stroked="f">
                    <v:textbox style="mso-fit-shape-to-text:t" inset="0,0,0,0">
                      <w:txbxContent>
                        <w:p w14:paraId="36B01E3E" w14:textId="77777777" w:rsidR="00C13110" w:rsidRDefault="00C13110" w:rsidP="00C13110">
                          <w:pPr>
                            <w:rPr>
                              <w:del w:id="78" w:author="Microsoft Word" w:date="2025-03-20T17:57:00Z"/>
                              <w:rFonts w:ascii="Calibri" w:eastAsia="SimSun" w:hAnsi="Calibri" w:cs="Arial"/>
                              <w:color w:val="000000"/>
                              <w:kern w:val="24"/>
                              <w:sz w:val="36"/>
                              <w:szCs w:val="36"/>
                            </w:rPr>
                          </w:pPr>
                          <w:del w:id="79"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dados errados sensor</w:delText>
                            </w:r>
                          </w:del>
                        </w:p>
                      </w:txbxContent>
                    </v:textbox>
                  </v:shape>
                  <v:rect id="Rectangle 236468218" o:spid="_x0000_s1117" style="position:absolute;left:13208;top:117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" filled="f" strokecolor="black [3213]" strokeweight="2pt"/>
                  <v:shape id="TextBox 158" o:spid="_x0000_s1118" type="#_x0000_t202" style="position:absolute;left:14182;top:6070;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" filled="f" stroked="f">
                    <v:textbox style="mso-fit-shape-to-text:t" inset="0,0,0,0">
                      <w:txbxContent>
                        <w:p w14:paraId="1316AD08" w14:textId="77777777" w:rsidR="00C13110" w:rsidRDefault="00C13110" w:rsidP="00C13110">
                          <w:pPr>
                            <w:rPr>
                              <w:del w:id="80" w:author="Microsoft Word" w:date="2025-03-20T17:57:00Z"/>
                              <w:rFonts w:ascii="Calibri" w:eastAsia="SimSun" w:hAnsi="Calibri" w:cs="Arial"/>
                              <w:color w:val="000000"/>
                              <w:kern w:val="24"/>
                              <w:sz w:val="36"/>
                              <w:szCs w:val="36"/>
                            </w:rPr>
                          </w:pPr>
                          <w:del w:id="81"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alertas</w:delText>
                            </w:r>
                          </w:del>
                        </w:p>
                      </w:txbxContent>
                    </v:textbox>
                  </v:shape>
                  <v:shape id="TextBox 160" o:spid="_x0000_s1119" type="#_x0000_t202" style="position:absolute;left:14155;top:8785;width:610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" filled="f" stroked="f">
                    <v:textbox style="mso-fit-shape-to-text:t" inset="0,0,0,0">
                      <w:txbxContent>
                        <w:p w14:paraId="4C76E869" w14:textId="77777777" w:rsidR="00C13110" w:rsidRDefault="00C13110" w:rsidP="00C13110">
                          <w:pPr>
                            <w:rPr>
                              <w:del w:id="82" w:author="Microsoft Word" w:date="2025-03-20T17:57:00Z"/>
                              <w:rFonts w:ascii="Calibri" w:eastAsia="SimSun" w:hAnsi="Calibri" w:cs="Arial"/>
                              <w:color w:val="000000"/>
                              <w:kern w:val="24"/>
                              <w:sz w:val="36"/>
                              <w:szCs w:val="36"/>
                            </w:rPr>
                          </w:pPr>
                          <w:del w:id="83"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spam</w:delText>
                            </w:r>
                          </w:del>
                        </w:p>
                      </w:txbxContent>
                    </v:textbox>
                  </v:shape>
                  <v:rect id="Rectangle 1713236697" o:spid="_x0000_s1120" style="position:absolute;left:13248;top:410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" filled="f" strokecolor="black [3213]" strokeweight="2pt"/>
                  <v:rect id="Rectangle 841638787" o:spid="_x0000_s1121" style="position:absolute;left:13248;top:7088;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" filled="f" strokecolor="black [3213]" strokeweight="2pt"/>
                  <v:rect id="Rectangle 696737096" o:spid="_x0000_s1122" style="position:absolute;left:13265;top:980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" filled="f" strokecolor="black [3213]" strokeweight="2pt"/>
                  <v:rect id="Rectangle 457244768" o:spid="_x0000_s1123" style="position:absolute;left:11600;top:119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" filled="f" strokecolor="black [3213]" strokeweight="2pt"/>
                  <v:rect id="Rectangle 1226379425" o:spid="_x0000_s1124" style="position:absolute;left:11640;top:413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" filled="f" strokecolor="black [3213]" strokeweight="2pt"/>
                  <v:rect id="Rectangle 809288974" o:spid="_x0000_s1125" style="position:absolute;left:11640;top:711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" filled="f" strokecolor="black [3213]" strokeweight="2pt"/>
                  <v:rect id="Rectangle 1291284612" o:spid="_x0000_s1126" style="position:absolute;left:11657;top:982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" filled="f" strokecolor="black [3213]" strokeweight="2pt"/>
                  <v:rect id="Rectangle 752409186" o:spid="_x0000_s1127" style="position:absolute;left:9847;top:118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" filled="f" strokecolor="black [3213]" strokeweight="2pt"/>
                  <v:rect id="Rectangle 1570204894" o:spid="_x0000_s1128" style="position:absolute;left:9888;top:412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" filled="f" strokecolor="black [3213]" strokeweight="2pt"/>
                  <v:rect id="Rectangle 1597956098" o:spid="_x0000_s1129" style="position:absolute;left:9888;top:7103;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" filled="f" strokecolor="black [3213]" strokeweight="2pt"/>
                  <v:rect id="Rectangle 26152918" o:spid="_x0000_s1130" style="position:absolute;left:9905;top:9818;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" filled="f" strokecolor="black [3213]" strokeweight="2pt"/>
                  <v:shape id="TextBox 154" o:spid="_x0000_s1131" type="#_x0000_t202" style="position:absolute;left:48765;top:16387;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" filled="f" stroked="f">
                    <v:textbox style="mso-fit-shape-to-text:t" inset="0,0,0,0">
                      <w:txbxContent>
                        <w:p w14:paraId="1FC98207" w14:textId="77777777" w:rsidR="00C13110" w:rsidRDefault="00C13110" w:rsidP="00C13110">
                          <w:pPr>
                            <w:rPr>
                              <w:del w:id="84" w:author="Microsoft Word" w:date="2025-03-20T17:57:00Z"/>
                              <w:rFonts w:ascii="Calibri" w:eastAsia="SimSun" w:hAnsi="Calibri" w:cs="Arial"/>
                              <w:color w:val="000000"/>
                              <w:kern w:val="24"/>
                              <w:sz w:val="36"/>
                              <w:szCs w:val="36"/>
                            </w:rPr>
                          </w:pPr>
                          <w:del w:id="85"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outliers</w:delText>
                            </w:r>
                          </w:del>
                        </w:p>
                      </w:txbxContent>
                    </v:textbox>
                  </v:shape>
                  <v:rect id="Rectangle 1683291858" o:spid="_x0000_s1132" style="position:absolute;left:47791;top:1446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" filled="f" strokecolor="black [3213]" strokeweight="2pt"/>
                  <v:shape id="TextBox 158" o:spid="_x0000_s1133" type="#_x0000_t202" style="position:absolute;left:48765;top:19369;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" filled="f" stroked="f">
                    <v:textbox style="mso-fit-shape-to-text:t" inset="0,0,0,0">
                      <w:txbxContent>
                        <w:p w14:paraId="3504BDBA" w14:textId="77777777" w:rsidR="00C13110" w:rsidRDefault="00C13110" w:rsidP="00C13110">
                          <w:pPr>
                            <w:rPr>
                              <w:del w:id="86" w:author="Microsoft Word" w:date="2025-03-20T17:57:00Z"/>
                              <w:rFonts w:ascii="Calibri" w:eastAsia="SimSun" w:hAnsi="Calibri" w:cs="Arial"/>
                              <w:color w:val="000000"/>
                              <w:kern w:val="24"/>
                              <w:sz w:val="36"/>
                              <w:szCs w:val="36"/>
                            </w:rPr>
                          </w:pPr>
                          <w:del w:id="87"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alertas</w:delText>
                            </w:r>
                          </w:del>
                        </w:p>
                      </w:txbxContent>
                    </v:textbox>
                  </v:shape>
                  <v:shape id="TextBox 160" o:spid="_x0000_s1134" type="#_x0000_t202" style="position:absolute;left:48738;top:22084;width:610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" filled="f" stroked="f">
                    <v:textbox style="mso-fit-shape-to-text:t" inset="0,0,0,0">
                      <w:txbxContent>
                        <w:p w14:paraId="257180E8" w14:textId="77777777" w:rsidR="00C13110" w:rsidRDefault="00C13110" w:rsidP="00C13110">
                          <w:pPr>
                            <w:rPr>
                              <w:del w:id="88" w:author="Microsoft Word" w:date="2025-03-20T17:57:00Z"/>
                              <w:rFonts w:ascii="Calibri" w:eastAsia="SimSun" w:hAnsi="Calibri" w:cs="Arial"/>
                              <w:color w:val="000000"/>
                              <w:kern w:val="24"/>
                              <w:sz w:val="36"/>
                              <w:szCs w:val="36"/>
                            </w:rPr>
                          </w:pPr>
                          <w:del w:id="89"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spam</w:delText>
                            </w:r>
                          </w:del>
                        </w:p>
                      </w:txbxContent>
                    </v:textbox>
                  </v:shape>
                  <v:rect id="Rectangle 1658830029" o:spid="_x0000_s1135" style="position:absolute;left:47832;top:1740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" filled="f" strokecolor="black [3213]" strokeweight="2pt"/>
                  <v:rect id="Rectangle 1839111899" o:spid="_x0000_s1136" style="position:absolute;left:47832;top:2038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" filled="f" strokecolor="black [3213]" strokeweight="2pt"/>
                  <v:rect id="Rectangle 1071192377" o:spid="_x0000_s1137" style="position:absolute;left:47848;top:2310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" filled="f" strokecolor="black [3213]" strokeweight="2pt"/>
                  <v:rect id="Rectangle 2048402026" o:spid="_x0000_s1138" style="position:absolute;left:46183;top:1449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" filled="f" strokecolor="black [3213]" strokeweight="2pt"/>
                  <v:rect id="Rectangle 1465927598" o:spid="_x0000_s1139" style="position:absolute;left:46223;top:1742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" filled="f" strokecolor="black [3213]" strokeweight="2pt"/>
                  <v:rect id="Rectangle 1101410833" o:spid="_x0000_s1140" style="position:absolute;left:46223;top:2041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" filled="f" strokecolor="black [3213]" strokeweight="2pt"/>
                  <v:rect id="Rectangle 1421294132" o:spid="_x0000_s1141" style="position:absolute;left:46240;top:2312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" filled="f" strokecolor="black [3213]" strokeweight="2pt"/>
                  <v:rect id="Rectangle 2016966345" o:spid="_x0000_s1142" style="position:absolute;left:44431;top:1448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" filled="f" strokecolor="black [3213]" strokeweight="2pt"/>
                  <v:rect id="Rectangle 499054721" o:spid="_x0000_s1143" style="position:absolute;left:44471;top:1742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" filled="f" strokecolor="black [3213]" strokeweight="2pt"/>
                  <v:rect id="Rectangle 1888648131" o:spid="_x0000_s1144" style="position:absolute;left:44471;top:2040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" filled="f" strokecolor="black [3213]" strokeweight="2pt"/>
                  <v:rect id="Rectangle 455179025" o:spid="_x0000_s1145" style="position:absolute;left:44488;top:2311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" filled="f" strokecolor="black [3213]" strokeweight="2pt"/>
                  <v:shape id="TextBox 156" o:spid="_x0000_s1146" type="#_x0000_t202" style="position:absolute;left:48807;top:13264;width:1240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" filled="f" stroked="f">
                    <v:textbox style="mso-fit-shape-to-text:t" inset="0,0,0,0">
                      <w:txbxContent>
                        <w:p w14:paraId="3D726851" w14:textId="77777777" w:rsidR="00C13110" w:rsidRDefault="00C13110" w:rsidP="00C13110">
                          <w:pPr>
                            <w:rPr>
                              <w:del w:id="90" w:author="Microsoft Word" w:date="2025-03-20T17:57:00Z"/>
                              <w:rFonts w:ascii="Calibri" w:eastAsia="SimSun" w:hAnsi="Calibri" w:cs="Arial"/>
                              <w:color w:val="000000"/>
                              <w:kern w:val="24"/>
                              <w:sz w:val="36"/>
                              <w:szCs w:val="36"/>
                            </w:rPr>
                          </w:pPr>
                          <w:del w:id="91"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dados errados sensor</w:delText>
                            </w:r>
                          </w:del>
                        </w:p>
                      </w:txbxContent>
                    </v:textbox>
                  </v:shape>
                  <v:shape id="TextBox 154" o:spid="_x0000_s1147" type="#_x0000_t202" style="position:absolute;left:33249;top:3799;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" filled="f" stroked="f">
                    <v:textbox style="mso-fit-shape-to-text:t" inset="0,0,0,0">
                      <w:txbxContent>
                        <w:p w14:paraId="731E785C" w14:textId="77777777" w:rsidR="00C13110" w:rsidRDefault="00C13110" w:rsidP="00C13110">
                          <w:pPr>
                            <w:rPr>
                              <w:del w:id="92" w:author="Microsoft Word" w:date="2025-03-20T17:57:00Z"/>
                              <w:rFonts w:ascii="Calibri" w:eastAsia="SimSun" w:hAnsi="Calibri" w:cs="Arial"/>
                              <w:color w:val="000000"/>
                              <w:kern w:val="24"/>
                              <w:sz w:val="36"/>
                              <w:szCs w:val="36"/>
                            </w:rPr>
                          </w:pPr>
                          <w:del w:id="93"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outliers</w:delText>
                            </w:r>
                          </w:del>
                        </w:p>
                      </w:txbxContent>
                    </v:textbox>
                  </v:shape>
                  <v:shape id="TextBox 156" o:spid="_x0000_s1148" type="#_x0000_t202" style="position:absolute;left:33249;top:711;width:1240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" filled="f" stroked="f">
                    <v:textbox style="mso-fit-shape-to-text:t" inset="0,0,0,0">
                      <w:txbxContent>
                        <w:p w14:paraId="55909C03" w14:textId="77777777" w:rsidR="00C13110" w:rsidRDefault="00C13110" w:rsidP="00C13110">
                          <w:pPr>
                            <w:rPr>
                              <w:del w:id="94" w:author="Microsoft Word" w:date="2025-03-20T17:57:00Z"/>
                              <w:rFonts w:ascii="Calibri" w:eastAsia="SimSun" w:hAnsi="Calibri" w:cs="Arial"/>
                              <w:color w:val="000000"/>
                              <w:kern w:val="24"/>
                              <w:sz w:val="36"/>
                              <w:szCs w:val="36"/>
                            </w:rPr>
                          </w:pPr>
                          <w:del w:id="95"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dados errados sensor</w:delText>
                            </w:r>
                          </w:del>
                        </w:p>
                      </w:txbxContent>
                    </v:textbox>
                  </v:shape>
                  <v:rect id="Rectangle 70931246" o:spid="_x0000_s1149" style="position:absolute;left:32275;top:1882;width:974;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" filled="f" strokecolor="black [3213]" strokeweight="2pt"/>
                  <v:shape id="TextBox 158" o:spid="_x0000_s1150" type="#_x0000_t202" style="position:absolute;left:33249;top:6781;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" filled="f" stroked="f">
                    <v:textbox style="mso-fit-shape-to-text:t" inset="0,0,0,0">
                      <w:txbxContent>
                        <w:p w14:paraId="3E6B0F7A" w14:textId="77777777" w:rsidR="00C13110" w:rsidRDefault="00C13110" w:rsidP="00C13110">
                          <w:pPr>
                            <w:rPr>
                              <w:del w:id="96" w:author="Microsoft Word" w:date="2025-03-20T17:57:00Z"/>
                              <w:rFonts w:ascii="Calibri" w:eastAsia="SimSun" w:hAnsi="Calibri" w:cs="Arial"/>
                              <w:color w:val="000000"/>
                              <w:kern w:val="24"/>
                              <w:sz w:val="36"/>
                              <w:szCs w:val="36"/>
                            </w:rPr>
                          </w:pPr>
                          <w:del w:id="97"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alertas</w:delText>
                            </w:r>
                          </w:del>
                        </w:p>
                      </w:txbxContent>
                    </v:textbox>
                  </v:shape>
                  <v:shape id="TextBox 160" o:spid="_x0000_s1151" type="#_x0000_t202" style="position:absolute;left:33221;top:9496;width:6103;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" filled="f" stroked="f">
                    <v:textbox style="mso-fit-shape-to-text:t" inset="0,0,0,0">
                      <w:txbxContent>
                        <w:p w14:paraId="52424F8C" w14:textId="77777777" w:rsidR="00C13110" w:rsidRDefault="00C13110" w:rsidP="00C13110">
                          <w:pPr>
                            <w:rPr>
                              <w:del w:id="98" w:author="Microsoft Word" w:date="2025-03-20T17:57:00Z"/>
                              <w:rFonts w:ascii="Calibri" w:eastAsia="SimSun" w:hAnsi="Calibri" w:cs="Arial"/>
                              <w:color w:val="000000"/>
                              <w:kern w:val="24"/>
                              <w:sz w:val="36"/>
                              <w:szCs w:val="36"/>
                            </w:rPr>
                          </w:pPr>
                          <w:del w:id="99" w:author="Microsoft Word" w:date="2025-03-20T17:57:00Z">
                            <w:r>
                              <w:rPr>
                                <w:rFonts w:ascii="Calibri" w:eastAsia="SimSun" w:hAnsi="Calibri" w:cs="Arial"/>
                                <w:color w:val="000000"/>
                                <w:kern w:val="24"/>
                                <w:sz w:val="36"/>
                                <w:szCs w:val="36"/>
                              </w:rPr>
                              <w:delText xml:space="preserve"> </w:delText>
                            </w:r>
                            <w:r>
                              <w:rPr>
                                <w:rFonts w:ascii="Calibri" w:eastAsia="SimSun" w:hAnsi="Calibri" w:cs="Arial"/>
                                <w:color w:val="000000"/>
                                <w:kern w:val="24"/>
                                <w:sz w:val="20"/>
                                <w:szCs w:val="20"/>
                              </w:rPr>
                              <w:delText>spam</w:delText>
                            </w:r>
                          </w:del>
                        </w:p>
                      </w:txbxContent>
                    </v:textbox>
                  </v:shape>
                  <v:rect id="Rectangle 97393635" o:spid="_x0000_s1152" style="position:absolute;left:32315;top:481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" filled="f" strokecolor="black [3213]" strokeweight="2pt"/>
                  <v:rect id="Rectangle 811868499" o:spid="_x0000_s1153" style="position:absolute;left:32315;top:779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" filled="f" strokecolor="black [3213]" strokeweight="2pt"/>
                  <v:rect id="Rectangle 1725530053" o:spid="_x0000_s1154" style="position:absolute;left:32332;top:1051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" filled="f" strokecolor="black [3213]" strokeweight="2pt"/>
                  <v:rect id="Rectangle 1066758323" o:spid="_x0000_s1155" style="position:absolute;left:30666;top:190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" filled="f" strokecolor="black [3213]" strokeweight="2pt"/>
                  <v:rect id="Rectangle 2040679099" o:spid="_x0000_s1156" style="position:absolute;left:30707;top:484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" filled="f" strokecolor="black [3213]" strokeweight="2pt"/>
                  <v:rect id="Rectangle 2055826879" o:spid="_x0000_s1157" style="position:absolute;left:30707;top:7824;width:975;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" filled="f" strokecolor="black [3213]" strokeweight="2pt"/>
                  <v:rect id="Rectangle 291845465" o:spid="_x0000_s1158" style="position:absolute;left:30723;top:10538;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" filled="f" strokecolor="black [3213]" strokeweight="2pt"/>
                  <v:rect id="Rectangle 1164494909" o:spid="_x0000_s1159" style="position:absolute;left:28914;top:189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" filled="f" strokecolor="black [3213]" strokeweight="2pt"/>
                  <v:rect id="Rectangle 1476406982" o:spid="_x0000_s1160" style="position:absolute;left:28955;top:483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" filled="f" strokecolor="black [3213]" strokeweight="2pt"/>
                  <v:rect id="Rectangle 759701793" o:spid="_x0000_s1161" style="position:absolute;left:28955;top:781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" filled="f" strokecolor="black [3213]" strokeweight="2pt"/>
                  <v:rect id="Rectangle 1623281578" o:spid="_x0000_s1162" style="position:absolute;left:28971;top:1052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" filled="f" strokecolor="black [3213]" strokeweight="2pt"/>
                  <w10:anchorlock/>
                </v:group>
              </w:pict>
            </mc:Fallback>
          </mc:AlternateContent>
        </w:r>
      </w:del>
    </w:p>
    <w:p w14:paraId="1D766FE9" w14:textId="6B25EC67" w:rsidR="00785F97" w:rsidRDefault="00C13110" w:rsidP="00C13110">
      <w:pPr>
        <w:jc w:val="both"/>
        <w:rPr>
          <w:ins w:id="100" w:author="Microsoft Word" w:date="2025-03-20T17:57:00Z"/>
          <w:rFonts w:asciiTheme="minorBidi" w:hAnsiTheme="minorBidi"/>
          <w:sz w:val="24"/>
          <w:szCs w:val="24"/>
        </w:rPr>
      </w:pPr>
      <w:ins w:id="101" w:author="Microsoft Word" w:date="2025-03-20T17:57:00Z">
        <w:r w:rsidRPr="00C13110">
          <w:rPr>
            <w:rFonts w:asciiTheme="minorBidi" w:hAnsiTheme="minorBidi"/>
            <w:noProof/>
            <w:sz w:val="24"/>
            <w:szCs w:val="24"/>
          </w:rPr>
          <mc:AlternateContent>
            <mc:Choice Requires="wpg">
              <w:drawing>
                <wp:anchor distT="0" distB="0" distL="114300" distR="114300" simplePos="0" relativeHeight="251678208" behindDoc="0" locked="0" layoutInCell="1" allowOverlap="1" wp14:anchorId="28EB118C" wp14:editId="5D0CF183">
                  <wp:simplePos x="0" y="0"/>
                  <wp:positionH relativeFrom="column">
                    <wp:posOffset>0</wp:posOffset>
                  </wp:positionH>
                  <wp:positionV relativeFrom="paragraph">
                    <wp:posOffset>-635</wp:posOffset>
                  </wp:positionV>
                  <wp:extent cx="6121460" cy="2929235"/>
                  <wp:effectExtent l="0" t="0" r="0" b="0"/>
                  <wp:wrapNone/>
                  <wp:docPr id="119" name="Group 118">
                    <a:extLst xmlns:a="http://schemas.openxmlformats.org/drawingml/2006/main">
                      <a:ext uri="{FF2B5EF4-FFF2-40B4-BE49-F238E27FC236}">
                        <a16:creationId xmlns:a16="http://schemas.microsoft.com/office/drawing/2014/main" id="{B706BFB6-66EC-9EBA-67FB-CF50A151FE9F}"/>
                      </a:ext>
                    </a:extLst>
                  </wp:docPr>
                  <wp:cNvGraphicFramePr/>
                  <a:graphic xmlns:a="http://schemas.openxmlformats.org/drawingml/2006/main">
                    <a:graphicData uri="http://schemas.microsoft.com/office/word/2010/wordprocessingGroup">
                      <wpg:wgp>
                        <wpg:cNvGrpSpPr/>
                        <wpg:grpSpPr>
                          <a:xfrm>
                            <a:off x="0" y="0"/>
                            <a:ext cx="6121460" cy="2929235"/>
                            <a:chOff x="0" y="0"/>
                            <a:chExt cx="6121460" cy="2929235"/>
                          </a:xfrm>
                        </wpg:grpSpPr>
                        <wps:wsp>
                          <wps:cNvPr id="925743140" name="TextBox 131">
                            <a:extLst>
                              <a:ext uri="{FF2B5EF4-FFF2-40B4-BE49-F238E27FC236}">
                                <a16:creationId xmlns:a16="http://schemas.microsoft.com/office/drawing/2014/main" id="{936BF32E-4EFF-AAB3-6B2D-43FD3C95523D}"/>
                              </a:ext>
                            </a:extLst>
                          </wps:cNvPr>
                          <wps:cNvSpPr txBox="1"/>
                          <wps:spPr>
                            <a:xfrm>
                              <a:off x="324539" y="1599953"/>
                              <a:ext cx="400685" cy="414655"/>
                            </a:xfrm>
                            <a:prstGeom prst="rect">
                              <a:avLst/>
                            </a:prstGeom>
                            <a:noFill/>
                          </wps:spPr>
                          <wps:txbx>
                            <w:txbxContent>
                              <w:p w14:paraId="7682C0BA" w14:textId="77777777" w:rsidR="00C13110" w:rsidRDefault="00C13110" w:rsidP="00C13110">
                                <w:pPr>
                                  <w:rPr>
                                    <w:ins w:id="102" w:author="Microsoft Word" w:date="2025-03-20T17:57:00Z"/>
                                    <w:rFonts w:ascii="Calibri" w:eastAsia="SimSun" w:hAnsi="Calibri" w:cs="Arial"/>
                                    <w:color w:val="000000"/>
                                    <w:kern w:val="24"/>
                                    <w:sz w:val="24"/>
                                    <w:szCs w:val="24"/>
                                  </w:rPr>
                                </w:pPr>
                                <w:ins w:id="103" w:author="Microsoft Word" w:date="2025-03-20T17:57:00Z">
                                  <w:r>
                                    <w:rPr>
                                      <w:rFonts w:ascii="Calibri" w:eastAsia="SimSun" w:hAnsi="Calibri" w:cs="Arial"/>
                                      <w:color w:val="000000"/>
                                      <w:kern w:val="24"/>
                                    </w:rPr>
                                    <w:t>PC1</w:t>
                                  </w:r>
                                </w:ins>
                              </w:p>
                            </w:txbxContent>
                          </wps:txbx>
                          <wps:bodyPr wrap="none" rtlCol="0">
                            <a:spAutoFit/>
                          </wps:bodyPr>
                        </wps:wsp>
                        <wps:wsp>
                          <wps:cNvPr id="475251621" name="Rectangle 475251621">
                            <a:extLst>
                              <a:ext uri="{FF2B5EF4-FFF2-40B4-BE49-F238E27FC236}">
                                <a16:creationId xmlns:a16="http://schemas.microsoft.com/office/drawing/2014/main" id="{28537BFC-2FD4-93E5-D298-86CBD1985F6A}"/>
                              </a:ext>
                            </a:extLst>
                          </wps:cNvPr>
                          <wps:cNvSpPr/>
                          <wps:spPr>
                            <a:xfrm>
                              <a:off x="0" y="1827726"/>
                              <a:ext cx="1167725" cy="414617"/>
                            </a:xfrm>
                            <a:prstGeom prst="rect">
                              <a:avLst/>
                            </a:prstGeom>
                          </wps:spPr>
                          <wps:txbx>
                            <w:txbxContent>
                              <w:p w14:paraId="1128962F" w14:textId="77777777" w:rsidR="00C13110" w:rsidRDefault="00C13110" w:rsidP="00C13110">
                                <w:pPr>
                                  <w:rPr>
                                    <w:ins w:id="104" w:author="Microsoft Word" w:date="2025-03-20T17:57:00Z"/>
                                    <w:rFonts w:ascii="Calibri" w:eastAsia="SimSun" w:hAnsi="Calibri" w:cs="Arial"/>
                                    <w:color w:val="000000"/>
                                    <w:kern w:val="24"/>
                                  </w:rPr>
                                </w:pPr>
                                <w:ins w:id="105" w:author="Microsoft Word" w:date="2025-03-20T17:57:00Z">
                                  <w:r>
                                    <w:rPr>
                                      <w:rFonts w:ascii="Calibri" w:eastAsia="SimSun" w:hAnsi="Calibri" w:cs="Arial"/>
                                      <w:color w:val="000000"/>
                                      <w:kern w:val="24"/>
                                    </w:rPr>
                                    <w:t>Réplica Mongo</w:t>
                                  </w:r>
                                </w:ins>
                              </w:p>
                            </w:txbxContent>
                          </wps:txbx>
                          <wps:bodyPr wrap="square">
                            <a:spAutoFit/>
                          </wps:bodyPr>
                        </wps:wsp>
                        <wpg:grpSp>
                          <wpg:cNvPr id="1859482586" name="Group 1859482586">
                            <a:extLst>
                              <a:ext uri="{FF2B5EF4-FFF2-40B4-BE49-F238E27FC236}">
                                <a16:creationId xmlns:a16="http://schemas.microsoft.com/office/drawing/2014/main" id="{D695C03F-0820-E348-6C40-FF48A0C3E9D7}"/>
                              </a:ext>
                            </a:extLst>
                          </wpg:cNvPr>
                          <wpg:cNvGrpSpPr/>
                          <wpg:grpSpPr>
                            <a:xfrm>
                              <a:off x="344255" y="1107882"/>
                              <a:ext cx="483555" cy="460336"/>
                              <a:chOff x="344255" y="1107882"/>
                              <a:chExt cx="1322273" cy="1174554"/>
                            </a:xfrm>
                          </wpg:grpSpPr>
                          <pic:pic xmlns:pic="http://schemas.openxmlformats.org/drawingml/2006/picture">
                            <pic:nvPicPr>
                              <pic:cNvPr id="1385284967" name="Picture 1385284967">
                                <a:extLst>
                                  <a:ext uri="{FF2B5EF4-FFF2-40B4-BE49-F238E27FC236}">
                                    <a16:creationId xmlns:a16="http://schemas.microsoft.com/office/drawing/2014/main" id="{A0352B33-060F-9FAB-DE6E-FDC4A806B54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739357" y="1107882"/>
                                <a:ext cx="555418" cy="555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326318" name="Picture 1046326318">
                                <a:extLst>
                                  <a:ext uri="{FF2B5EF4-FFF2-40B4-BE49-F238E27FC236}">
                                    <a16:creationId xmlns:a16="http://schemas.microsoft.com/office/drawing/2014/main" id="{8F547A41-530C-415B-9F19-E8E71EB1FB99}"/>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44255" y="1720980"/>
                                <a:ext cx="555418" cy="555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9003914" name="Picture 609003914">
                                <a:extLst>
                                  <a:ext uri="{FF2B5EF4-FFF2-40B4-BE49-F238E27FC236}">
                                    <a16:creationId xmlns:a16="http://schemas.microsoft.com/office/drawing/2014/main" id="{22E8A9AE-0DC1-CF88-6D06-8DCCDF233D8F}"/>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111110" y="1727018"/>
                                <a:ext cx="555418" cy="555418"/>
                              </a:xfrm>
                              <a:prstGeom prst="rect">
                                <a:avLst/>
                              </a:prstGeom>
                              <a:noFill/>
                              <a:extLst>
                                <a:ext uri="{909E8E84-426E-40DD-AFC4-6F175D3DCCD1}">
                                  <a14:hiddenFill xmlns:a14="http://schemas.microsoft.com/office/drawing/2010/main">
                                    <a:solidFill>
                                      <a:srgbClr val="FFFFFF"/>
                                    </a:solidFill>
                                  </a14:hiddenFill>
                                </a:ext>
                              </a:extLst>
                            </pic:spPr>
                          </pic:pic>
                        </wpg:grpSp>
                        <wps:wsp>
                          <wps:cNvPr id="78676420" name="Rectangle 78676420">
                            <a:extLst>
                              <a:ext uri="{FF2B5EF4-FFF2-40B4-BE49-F238E27FC236}">
                                <a16:creationId xmlns:a16="http://schemas.microsoft.com/office/drawing/2014/main" id="{70672584-E237-77A2-F2B0-D2800F5AECE1}"/>
                              </a:ext>
                            </a:extLst>
                          </wps:cNvPr>
                          <wps:cNvSpPr/>
                          <wps:spPr>
                            <a:xfrm>
                              <a:off x="3563051" y="1609636"/>
                              <a:ext cx="764514" cy="414617"/>
                            </a:xfrm>
                            <a:prstGeom prst="rect">
                              <a:avLst/>
                            </a:prstGeom>
                          </wps:spPr>
                          <wps:txbx>
                            <w:txbxContent>
                              <w:p w14:paraId="5D16513B" w14:textId="77777777" w:rsidR="00C13110" w:rsidRDefault="00C13110" w:rsidP="00C13110">
                                <w:pPr>
                                  <w:rPr>
                                    <w:ins w:id="106" w:author="Microsoft Word" w:date="2025-03-20T17:57:00Z"/>
                                    <w:rFonts w:ascii="Calibri" w:eastAsia="SimSun" w:hAnsi="Calibri" w:cs="Arial"/>
                                    <w:color w:val="000000"/>
                                    <w:kern w:val="24"/>
                                  </w:rPr>
                                </w:pPr>
                                <w:ins w:id="107" w:author="Microsoft Word" w:date="2025-03-20T17:57:00Z">
                                  <w:r>
                                    <w:rPr>
                                      <w:rFonts w:ascii="Calibri" w:eastAsia="SimSun" w:hAnsi="Calibri" w:cs="Arial"/>
                                      <w:color w:val="000000"/>
                                      <w:kern w:val="24"/>
                                    </w:rPr>
                                    <w:t>Mysql</w:t>
                                  </w:r>
                                </w:ins>
                              </w:p>
                            </w:txbxContent>
                          </wps:txbx>
                          <wps:bodyPr wrap="square">
                            <a:spAutoFit/>
                          </wps:bodyPr>
                        </wps:wsp>
                        <pic:pic xmlns:pic="http://schemas.openxmlformats.org/drawingml/2006/picture">
                          <pic:nvPicPr>
                            <pic:cNvPr id="1181900521" name="Picture 1181900521">
                              <a:extLst>
                                <a:ext uri="{FF2B5EF4-FFF2-40B4-BE49-F238E27FC236}">
                                  <a16:creationId xmlns:a16="http://schemas.microsoft.com/office/drawing/2014/main" id="{953B6832-18D0-42C6-6C9F-068E29AA4DE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52753" y="1151616"/>
                              <a:ext cx="404089" cy="404066"/>
                            </a:xfrm>
                            <a:prstGeom prst="rect">
                              <a:avLst/>
                            </a:prstGeom>
                            <a:noFill/>
                            <a:extLst>
                              <a:ext uri="{909E8E84-426E-40DD-AFC4-6F175D3DCCD1}">
                                <a14:hiddenFill xmlns:a14="http://schemas.microsoft.com/office/drawing/2010/main">
                                  <a:solidFill>
                                    <a:srgbClr val="FFFFFF"/>
                                  </a:solidFill>
                                </a14:hiddenFill>
                              </a:ext>
                            </a:extLst>
                          </pic:spPr>
                        </pic:pic>
                        <wps:wsp>
                          <wps:cNvPr id="1614980860" name="Arrow: Down 1614980860">
                            <a:extLst>
                              <a:ext uri="{FF2B5EF4-FFF2-40B4-BE49-F238E27FC236}">
                                <a16:creationId xmlns:a16="http://schemas.microsoft.com/office/drawing/2014/main" id="{239BA595-02DE-BD26-BFF0-330BAEBE14EF}"/>
                              </a:ext>
                            </a:extLst>
                          </wps:cNvPr>
                          <wps:cNvSpPr/>
                          <wps:spPr>
                            <a:xfrm rot="16200000">
                              <a:off x="1357596" y="926885"/>
                              <a:ext cx="182715" cy="875601"/>
                            </a:xfrm>
                            <a:prstGeom prst="downArrow">
                              <a:avLst>
                                <a:gd name="adj1" fmla="val 50000"/>
                                <a:gd name="adj2" fmla="val 5489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16176550" name="Picture 916176550" descr="SQL file symbol - Free interface icons">
                              <a:extLst>
                                <a:ext uri="{FF2B5EF4-FFF2-40B4-BE49-F238E27FC236}">
                                  <a16:creationId xmlns:a16="http://schemas.microsoft.com/office/drawing/2014/main" id="{A50197AE-00A2-75E3-035A-CDB953B2F36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519683" y="2280282"/>
                              <a:ext cx="425625" cy="425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8075473" name="Picture 1138075473">
                              <a:extLst>
                                <a:ext uri="{FF2B5EF4-FFF2-40B4-BE49-F238E27FC236}">
                                  <a16:creationId xmlns:a16="http://schemas.microsoft.com/office/drawing/2014/main" id="{E307A5E3-B277-CC16-912D-52CFBAD0CE0E}"/>
                                </a:ext>
                              </a:extLst>
                            </pic:cNvPr>
                            <pic:cNvPicPr>
                              <a:picLocks noChangeAspect="1"/>
                            </pic:cNvPicPr>
                          </pic:nvPicPr>
                          <pic:blipFill>
                            <a:blip r:embed="rId23"/>
                            <a:stretch>
                              <a:fillRect/>
                            </a:stretch>
                          </pic:blipFill>
                          <pic:spPr>
                            <a:xfrm>
                              <a:off x="1942897" y="1009211"/>
                              <a:ext cx="552167" cy="684649"/>
                            </a:xfrm>
                            <a:prstGeom prst="rect">
                              <a:avLst/>
                            </a:prstGeom>
                          </pic:spPr>
                        </pic:pic>
                        <wps:wsp>
                          <wps:cNvPr id="455905122" name="Arrow: Down 455905122">
                            <a:extLst>
                              <a:ext uri="{FF2B5EF4-FFF2-40B4-BE49-F238E27FC236}">
                                <a16:creationId xmlns:a16="http://schemas.microsoft.com/office/drawing/2014/main" id="{CDC79B2A-8C19-BDDD-8499-7646DCF459D7}"/>
                              </a:ext>
                            </a:extLst>
                          </wps:cNvPr>
                          <wps:cNvSpPr/>
                          <wps:spPr>
                            <a:xfrm rot="16200000">
                              <a:off x="2906772" y="937780"/>
                              <a:ext cx="182726" cy="893856"/>
                            </a:xfrm>
                            <a:prstGeom prst="downArrow">
                              <a:avLst>
                                <a:gd name="adj1" fmla="val 50000"/>
                                <a:gd name="adj2" fmla="val 5489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9466615" name="TextBox 40">
                            <a:extLst>
                              <a:ext uri="{FF2B5EF4-FFF2-40B4-BE49-F238E27FC236}">
                                <a16:creationId xmlns:a16="http://schemas.microsoft.com/office/drawing/2014/main" id="{EFE8CF55-5CB5-106F-2B56-BC2894133674}"/>
                              </a:ext>
                            </a:extLst>
                          </wps:cNvPr>
                          <wps:cNvSpPr txBox="1"/>
                          <wps:spPr>
                            <a:xfrm>
                              <a:off x="3433167" y="2623828"/>
                              <a:ext cx="855951" cy="305407"/>
                            </a:xfrm>
                            <a:prstGeom prst="rect">
                              <a:avLst/>
                            </a:prstGeom>
                            <a:noFill/>
                          </wps:spPr>
                          <wps:txbx>
                            <w:txbxContent>
                              <w:p w14:paraId="3C371B33" w14:textId="77777777" w:rsidR="00C13110" w:rsidRDefault="00C13110" w:rsidP="00C13110">
                                <w:pPr>
                                  <w:rPr>
                                    <w:ins w:id="108" w:author="Microsoft Word" w:date="2025-03-20T17:57:00Z"/>
                                    <w:rFonts w:ascii="Calibri" w:eastAsia="SimSun" w:hAnsi="Calibri" w:cs="Arial"/>
                                    <w:color w:val="000000"/>
                                    <w:kern w:val="24"/>
                                    <w:sz w:val="36"/>
                                    <w:szCs w:val="36"/>
                                  </w:rPr>
                                </w:pPr>
                                <w:ins w:id="109"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triggers e SP</w:t>
                                  </w:r>
                                </w:ins>
                              </w:p>
                            </w:txbxContent>
                          </wps:txbx>
                          <wps:bodyPr wrap="square" lIns="0" tIns="0" rIns="0" bIns="0" rtlCol="0">
                            <a:spAutoFit/>
                          </wps:bodyPr>
                        </wps:wsp>
                        <pic:pic xmlns:pic="http://schemas.openxmlformats.org/drawingml/2006/picture">
                          <pic:nvPicPr>
                            <pic:cNvPr id="1246108494" name="Picture 1246108494" descr="Java, original, wordmark, logo Icon in Devicon">
                              <a:extLst>
                                <a:ext uri="{FF2B5EF4-FFF2-40B4-BE49-F238E27FC236}">
                                  <a16:creationId xmlns:a16="http://schemas.microsoft.com/office/drawing/2014/main" id="{E3C5B694-3E3A-EA91-3BFF-E9935F59FFAD}"/>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60067" y="1542643"/>
                              <a:ext cx="431785" cy="431761"/>
                            </a:xfrm>
                            <a:prstGeom prst="rect">
                              <a:avLst/>
                            </a:prstGeom>
                            <a:noFill/>
                            <a:extLst>
                              <a:ext uri="{909E8E84-426E-40DD-AFC4-6F175D3DCCD1}">
                                <a14:hiddenFill xmlns:a14="http://schemas.microsoft.com/office/drawing/2010/main">
                                  <a:solidFill>
                                    <a:srgbClr val="FFFFFF"/>
                                  </a:solidFill>
                                </a14:hiddenFill>
                              </a:ext>
                            </a:extLst>
                          </pic:spPr>
                        </pic:pic>
                        <wps:wsp>
                          <wps:cNvPr id="1935861437" name="TextBox 131">
                            <a:extLst>
                              <a:ext uri="{FF2B5EF4-FFF2-40B4-BE49-F238E27FC236}">
                                <a16:creationId xmlns:a16="http://schemas.microsoft.com/office/drawing/2014/main" id="{A776D15B-D1FB-DDBB-1E20-20620B5B7991}"/>
                              </a:ext>
                            </a:extLst>
                          </wps:cNvPr>
                          <wps:cNvSpPr txBox="1"/>
                          <wps:spPr>
                            <a:xfrm>
                              <a:off x="4015863" y="1146973"/>
                              <a:ext cx="432435" cy="414655"/>
                            </a:xfrm>
                            <a:prstGeom prst="rect">
                              <a:avLst/>
                            </a:prstGeom>
                            <a:noFill/>
                          </wps:spPr>
                          <wps:txbx>
                            <w:txbxContent>
                              <w:p w14:paraId="291B5A68" w14:textId="77777777" w:rsidR="00C13110" w:rsidRDefault="00C13110" w:rsidP="00C13110">
                                <w:pPr>
                                  <w:rPr>
                                    <w:ins w:id="110" w:author="Microsoft Word" w:date="2025-03-20T17:57:00Z"/>
                                    <w:rFonts w:ascii="Calibri" w:eastAsia="SimSun" w:hAnsi="Calibri" w:cs="Arial"/>
                                    <w:color w:val="000000"/>
                                    <w:kern w:val="24"/>
                                    <w:sz w:val="24"/>
                                    <w:szCs w:val="24"/>
                                  </w:rPr>
                                </w:pPr>
                                <w:ins w:id="111" w:author="Microsoft Word" w:date="2025-03-20T17:57:00Z">
                                  <w:r>
                                    <w:rPr>
                                      <w:rFonts w:ascii="Calibri" w:eastAsia="SimSun" w:hAnsi="Calibri" w:cs="Arial"/>
                                      <w:color w:val="000000"/>
                                      <w:kern w:val="24"/>
                                    </w:rPr>
                                    <w:t>PC 2</w:t>
                                  </w:r>
                                </w:ins>
                              </w:p>
                            </w:txbxContent>
                          </wps:txbx>
                          <wps:bodyPr wrap="none" rtlCol="0">
                            <a:spAutoFit/>
                          </wps:bodyPr>
                        </wps:wsp>
                        <pic:pic xmlns:pic="http://schemas.openxmlformats.org/drawingml/2006/picture">
                          <pic:nvPicPr>
                            <pic:cNvPr id="2107125162" name="Picture 2107125162" descr="Python Logo">
                              <a:extLst>
                                <a:ext uri="{FF2B5EF4-FFF2-40B4-BE49-F238E27FC236}">
                                  <a16:creationId xmlns:a16="http://schemas.microsoft.com/office/drawing/2014/main" id="{24EF66F7-66CB-BD85-2D1E-2837D9CDEA5D}"/>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522057" y="1650806"/>
                              <a:ext cx="252978" cy="252978"/>
                            </a:xfrm>
                            <a:prstGeom prst="rect">
                              <a:avLst/>
                            </a:prstGeom>
                            <a:noFill/>
                            <a:extLst>
                              <a:ext uri="{909E8E84-426E-40DD-AFC4-6F175D3DCCD1}">
                                <a14:hiddenFill xmlns:a14="http://schemas.microsoft.com/office/drawing/2010/main">
                                  <a:solidFill>
                                    <a:srgbClr val="FFFFFF"/>
                                  </a:solidFill>
                                </a14:hiddenFill>
                              </a:ext>
                            </a:extLst>
                          </pic:spPr>
                        </pic:pic>
                        <wps:wsp>
                          <wps:cNvPr id="149744898" name="Rectangle 149744898">
                            <a:extLst>
                              <a:ext uri="{FF2B5EF4-FFF2-40B4-BE49-F238E27FC236}">
                                <a16:creationId xmlns:a16="http://schemas.microsoft.com/office/drawing/2014/main" id="{7BC34BF1-2A1D-E60D-03B7-E66C7F56AD76}"/>
                              </a:ext>
                            </a:extLst>
                          </wps:cNvPr>
                          <wps:cNvSpPr/>
                          <wps:spPr>
                            <a:xfrm>
                              <a:off x="1223842" y="2063759"/>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50543120" name="Rectangle 850543120">
                            <a:extLst>
                              <a:ext uri="{FF2B5EF4-FFF2-40B4-BE49-F238E27FC236}">
                                <a16:creationId xmlns:a16="http://schemas.microsoft.com/office/drawing/2014/main" id="{1D972CF6-58F8-1AEA-622A-FA449E0A044A}"/>
                              </a:ext>
                            </a:extLst>
                          </wps:cNvPr>
                          <wps:cNvSpPr/>
                          <wps:spPr>
                            <a:xfrm>
                              <a:off x="1608884" y="2067172"/>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923566" name="Picture 143923566" descr="Java, original, wordmark, logo Icon in Devicon">
                              <a:extLst>
                                <a:ext uri="{FF2B5EF4-FFF2-40B4-BE49-F238E27FC236}">
                                  <a16:creationId xmlns:a16="http://schemas.microsoft.com/office/drawing/2014/main" id="{223FBCA9-C891-515D-2096-B30D4CDA5AFD}"/>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24782" y="1469006"/>
                              <a:ext cx="431785" cy="4317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2969705" name="Picture 1492969705" descr="Python Logo">
                              <a:extLst>
                                <a:ext uri="{FF2B5EF4-FFF2-40B4-BE49-F238E27FC236}">
                                  <a16:creationId xmlns:a16="http://schemas.microsoft.com/office/drawing/2014/main" id="{DE157F74-FB59-4115-0E1A-1FB89776B230}"/>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986772" y="1577169"/>
                              <a:ext cx="252978" cy="252978"/>
                            </a:xfrm>
                            <a:prstGeom prst="rect">
                              <a:avLst/>
                            </a:prstGeom>
                            <a:noFill/>
                            <a:extLst>
                              <a:ext uri="{909E8E84-426E-40DD-AFC4-6F175D3DCCD1}">
                                <a14:hiddenFill xmlns:a14="http://schemas.microsoft.com/office/drawing/2010/main">
                                  <a:solidFill>
                                    <a:srgbClr val="FFFFFF"/>
                                  </a:solidFill>
                                </a14:hiddenFill>
                              </a:ext>
                            </a:extLst>
                          </pic:spPr>
                        </pic:pic>
                        <wps:wsp>
                          <wps:cNvPr id="1985236823" name="Rectangle 1985236823">
                            <a:extLst>
                              <a:ext uri="{FF2B5EF4-FFF2-40B4-BE49-F238E27FC236}">
                                <a16:creationId xmlns:a16="http://schemas.microsoft.com/office/drawing/2014/main" id="{23B2DFF3-5555-1D68-1D5B-FE321ACD3EFB}"/>
                              </a:ext>
                            </a:extLst>
                          </wps:cNvPr>
                          <wps:cNvSpPr/>
                          <wps:spPr>
                            <a:xfrm>
                              <a:off x="2688557" y="1990122"/>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0731089" name="Rectangle 800731089">
                            <a:extLst>
                              <a:ext uri="{FF2B5EF4-FFF2-40B4-BE49-F238E27FC236}">
                                <a16:creationId xmlns:a16="http://schemas.microsoft.com/office/drawing/2014/main" id="{E946BECD-475E-7BCB-EB53-8C85973CC1C6}"/>
                              </a:ext>
                            </a:extLst>
                          </wps:cNvPr>
                          <wps:cNvSpPr/>
                          <wps:spPr>
                            <a:xfrm>
                              <a:off x="3028305" y="199245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0384256" name="Arrow: Curved Up 1230384256">
                            <a:extLst>
                              <a:ext uri="{FF2B5EF4-FFF2-40B4-BE49-F238E27FC236}">
                                <a16:creationId xmlns:a16="http://schemas.microsoft.com/office/drawing/2014/main" id="{2CCE5B94-2770-7620-B80A-3842808BD3C1}"/>
                              </a:ext>
                            </a:extLst>
                          </wps:cNvPr>
                          <wps:cNvSpPr/>
                          <wps:spPr>
                            <a:xfrm rot="18748962">
                              <a:off x="3602279" y="1673104"/>
                              <a:ext cx="947601" cy="455325"/>
                            </a:xfrm>
                            <a:prstGeom prst="curvedUp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41871987" name="TextBox 154">
                            <a:extLst>
                              <a:ext uri="{FF2B5EF4-FFF2-40B4-BE49-F238E27FC236}">
                                <a16:creationId xmlns:a16="http://schemas.microsoft.com/office/drawing/2014/main" id="{D1650C4B-EF1E-2E6E-34A5-0B2BF4890149}"/>
                              </a:ext>
                            </a:extLst>
                          </wps:cNvPr>
                          <wps:cNvSpPr txBox="1"/>
                          <wps:spPr>
                            <a:xfrm>
                              <a:off x="1418264" y="308853"/>
                              <a:ext cx="609579" cy="305407"/>
                            </a:xfrm>
                            <a:prstGeom prst="rect">
                              <a:avLst/>
                            </a:prstGeom>
                            <a:noFill/>
                          </wps:spPr>
                          <wps:txbx>
                            <w:txbxContent>
                              <w:p w14:paraId="19680A52" w14:textId="77777777" w:rsidR="00C13110" w:rsidRDefault="00C13110" w:rsidP="00C13110">
                                <w:pPr>
                                  <w:rPr>
                                    <w:ins w:id="112" w:author="Microsoft Word" w:date="2025-03-20T17:57:00Z"/>
                                    <w:rFonts w:ascii="Calibri" w:eastAsia="SimSun" w:hAnsi="Calibri" w:cs="Arial"/>
                                    <w:color w:val="000000"/>
                                    <w:kern w:val="24"/>
                                    <w:sz w:val="36"/>
                                    <w:szCs w:val="36"/>
                                  </w:rPr>
                                </w:pPr>
                                <w:ins w:id="113"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outliers</w:t>
                                  </w:r>
                                </w:ins>
                              </w:p>
                            </w:txbxContent>
                          </wps:txbx>
                          <wps:bodyPr wrap="square" lIns="0" tIns="0" rIns="0" bIns="0" rtlCol="0">
                            <a:spAutoFit/>
                          </wps:bodyPr>
                        </wps:wsp>
                        <wps:wsp>
                          <wps:cNvPr id="2003468431" name="TextBox 156">
                            <a:extLst>
                              <a:ext uri="{FF2B5EF4-FFF2-40B4-BE49-F238E27FC236}">
                                <a16:creationId xmlns:a16="http://schemas.microsoft.com/office/drawing/2014/main" id="{6F0FB64B-D2F6-C396-2818-16D270941CB8}"/>
                              </a:ext>
                            </a:extLst>
                          </wps:cNvPr>
                          <wps:cNvSpPr txBox="1"/>
                          <wps:spPr>
                            <a:xfrm>
                              <a:off x="1418264" y="0"/>
                              <a:ext cx="1240748" cy="305407"/>
                            </a:xfrm>
                            <a:prstGeom prst="rect">
                              <a:avLst/>
                            </a:prstGeom>
                            <a:noFill/>
                          </wps:spPr>
                          <wps:txbx>
                            <w:txbxContent>
                              <w:p w14:paraId="4760AAA7" w14:textId="77777777" w:rsidR="00C13110" w:rsidRDefault="00C13110" w:rsidP="00C13110">
                                <w:pPr>
                                  <w:rPr>
                                    <w:ins w:id="114" w:author="Microsoft Word" w:date="2025-03-20T17:57:00Z"/>
                                    <w:rFonts w:ascii="Calibri" w:eastAsia="SimSun" w:hAnsi="Calibri" w:cs="Arial"/>
                                    <w:color w:val="000000"/>
                                    <w:kern w:val="24"/>
                                    <w:sz w:val="36"/>
                                    <w:szCs w:val="36"/>
                                  </w:rPr>
                                </w:pPr>
                                <w:ins w:id="115"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dados errados sensor</w:t>
                                  </w:r>
                                </w:ins>
                              </w:p>
                            </w:txbxContent>
                          </wps:txbx>
                          <wps:bodyPr wrap="square" lIns="0" tIns="0" rIns="0" bIns="0" rtlCol="0">
                            <a:spAutoFit/>
                          </wps:bodyPr>
                        </wps:wsp>
                        <wps:wsp>
                          <wps:cNvPr id="236468218" name="Rectangle 236468218">
                            <a:extLst>
                              <a:ext uri="{FF2B5EF4-FFF2-40B4-BE49-F238E27FC236}">
                                <a16:creationId xmlns:a16="http://schemas.microsoft.com/office/drawing/2014/main" id="{DC5328F2-96E8-07B4-26B4-B0E7FDE0E516}"/>
                              </a:ext>
                            </a:extLst>
                          </wps:cNvPr>
                          <wps:cNvSpPr/>
                          <wps:spPr>
                            <a:xfrm>
                              <a:off x="1320830" y="11708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77978" name="TextBox 158">
                            <a:extLst>
                              <a:ext uri="{FF2B5EF4-FFF2-40B4-BE49-F238E27FC236}">
                                <a16:creationId xmlns:a16="http://schemas.microsoft.com/office/drawing/2014/main" id="{30FD1AFB-6415-F5EA-BF95-34E8C33BC81D}"/>
                              </a:ext>
                            </a:extLst>
                          </wps:cNvPr>
                          <wps:cNvSpPr txBox="1"/>
                          <wps:spPr>
                            <a:xfrm>
                              <a:off x="1418264" y="607063"/>
                              <a:ext cx="609579" cy="305407"/>
                            </a:xfrm>
                            <a:prstGeom prst="rect">
                              <a:avLst/>
                            </a:prstGeom>
                            <a:noFill/>
                          </wps:spPr>
                          <wps:txbx>
                            <w:txbxContent>
                              <w:p w14:paraId="627FB1B7" w14:textId="77777777" w:rsidR="00C13110" w:rsidRDefault="00C13110" w:rsidP="00C13110">
                                <w:pPr>
                                  <w:rPr>
                                    <w:ins w:id="116" w:author="Microsoft Word" w:date="2025-03-20T17:57:00Z"/>
                                    <w:rFonts w:ascii="Calibri" w:eastAsia="SimSun" w:hAnsi="Calibri" w:cs="Arial"/>
                                    <w:color w:val="000000"/>
                                    <w:kern w:val="24"/>
                                    <w:sz w:val="36"/>
                                    <w:szCs w:val="36"/>
                                  </w:rPr>
                                </w:pPr>
                                <w:ins w:id="117"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alertas</w:t>
                                  </w:r>
                                </w:ins>
                              </w:p>
                            </w:txbxContent>
                          </wps:txbx>
                          <wps:bodyPr wrap="square" lIns="0" tIns="0" rIns="0" bIns="0" rtlCol="0">
                            <a:spAutoFit/>
                          </wps:bodyPr>
                        </wps:wsp>
                        <wps:wsp>
                          <wps:cNvPr id="194925778" name="TextBox 160">
                            <a:extLst>
                              <a:ext uri="{FF2B5EF4-FFF2-40B4-BE49-F238E27FC236}">
                                <a16:creationId xmlns:a16="http://schemas.microsoft.com/office/drawing/2014/main" id="{1C472C60-0807-EDE9-D39B-5A4A10B6AEC2}"/>
                              </a:ext>
                            </a:extLst>
                          </wps:cNvPr>
                          <wps:cNvSpPr txBox="1"/>
                          <wps:spPr>
                            <a:xfrm>
                              <a:off x="1415521" y="878529"/>
                              <a:ext cx="610214" cy="305407"/>
                            </a:xfrm>
                            <a:prstGeom prst="rect">
                              <a:avLst/>
                            </a:prstGeom>
                            <a:noFill/>
                          </wps:spPr>
                          <wps:txbx>
                            <w:txbxContent>
                              <w:p w14:paraId="57D1ACA5" w14:textId="77777777" w:rsidR="00C13110" w:rsidRDefault="00C13110" w:rsidP="00C13110">
                                <w:pPr>
                                  <w:rPr>
                                    <w:ins w:id="118" w:author="Microsoft Word" w:date="2025-03-20T17:57:00Z"/>
                                    <w:rFonts w:ascii="Calibri" w:eastAsia="SimSun" w:hAnsi="Calibri" w:cs="Arial"/>
                                    <w:color w:val="000000"/>
                                    <w:kern w:val="24"/>
                                    <w:sz w:val="36"/>
                                    <w:szCs w:val="36"/>
                                  </w:rPr>
                                </w:pPr>
                                <w:ins w:id="119"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spam</w:t>
                                  </w:r>
                                </w:ins>
                              </w:p>
                            </w:txbxContent>
                          </wps:txbx>
                          <wps:bodyPr wrap="square" lIns="0" tIns="0" rIns="0" bIns="0" rtlCol="0">
                            <a:spAutoFit/>
                          </wps:bodyPr>
                        </wps:wsp>
                        <wps:wsp>
                          <wps:cNvPr id="1713236697" name="Rectangle 1713236697">
                            <a:extLst>
                              <a:ext uri="{FF2B5EF4-FFF2-40B4-BE49-F238E27FC236}">
                                <a16:creationId xmlns:a16="http://schemas.microsoft.com/office/drawing/2014/main" id="{904875BA-E773-9674-D08C-28BC839D5AAE}"/>
                              </a:ext>
                            </a:extLst>
                          </wps:cNvPr>
                          <wps:cNvSpPr/>
                          <wps:spPr>
                            <a:xfrm>
                              <a:off x="1324885" y="41058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1638787" name="Rectangle 841638787">
                            <a:extLst>
                              <a:ext uri="{FF2B5EF4-FFF2-40B4-BE49-F238E27FC236}">
                                <a16:creationId xmlns:a16="http://schemas.microsoft.com/office/drawing/2014/main" id="{A1DDD39C-8F45-6FEA-207C-65C1F165710F}"/>
                              </a:ext>
                            </a:extLst>
                          </wps:cNvPr>
                          <wps:cNvSpPr/>
                          <wps:spPr>
                            <a:xfrm>
                              <a:off x="1324885" y="70881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6737096" name="Rectangle 696737096">
                            <a:extLst>
                              <a:ext uri="{FF2B5EF4-FFF2-40B4-BE49-F238E27FC236}">
                                <a16:creationId xmlns:a16="http://schemas.microsoft.com/office/drawing/2014/main" id="{C031B3D8-E3C9-CC75-1259-46F1FC21547B}"/>
                              </a:ext>
                            </a:extLst>
                          </wps:cNvPr>
                          <wps:cNvSpPr/>
                          <wps:spPr>
                            <a:xfrm>
                              <a:off x="1326538" y="98029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7244768" name="Rectangle 457244768">
                            <a:extLst>
                              <a:ext uri="{FF2B5EF4-FFF2-40B4-BE49-F238E27FC236}">
                                <a16:creationId xmlns:a16="http://schemas.microsoft.com/office/drawing/2014/main" id="{F181955E-D45A-F3B8-E33C-7F9507A9BE6E}"/>
                              </a:ext>
                            </a:extLst>
                          </wps:cNvPr>
                          <wps:cNvSpPr/>
                          <wps:spPr>
                            <a:xfrm>
                              <a:off x="1160013" y="11955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6379425" name="Rectangle 1226379425">
                            <a:extLst>
                              <a:ext uri="{FF2B5EF4-FFF2-40B4-BE49-F238E27FC236}">
                                <a16:creationId xmlns:a16="http://schemas.microsoft.com/office/drawing/2014/main" id="{95520050-DFC7-E599-A9DC-C6537F765F1D}"/>
                              </a:ext>
                            </a:extLst>
                          </wps:cNvPr>
                          <wps:cNvSpPr/>
                          <wps:spPr>
                            <a:xfrm>
                              <a:off x="1164068" y="41305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9288974" name="Rectangle 809288974">
                            <a:extLst>
                              <a:ext uri="{FF2B5EF4-FFF2-40B4-BE49-F238E27FC236}">
                                <a16:creationId xmlns:a16="http://schemas.microsoft.com/office/drawing/2014/main" id="{D9D3B75E-D0B3-9149-CC90-E32454A74C92}"/>
                              </a:ext>
                            </a:extLst>
                          </wps:cNvPr>
                          <wps:cNvSpPr/>
                          <wps:spPr>
                            <a:xfrm>
                              <a:off x="1164068" y="71128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1284612" name="Rectangle 1291284612">
                            <a:extLst>
                              <a:ext uri="{FF2B5EF4-FFF2-40B4-BE49-F238E27FC236}">
                                <a16:creationId xmlns:a16="http://schemas.microsoft.com/office/drawing/2014/main" id="{CE099EAD-321A-A792-AE6C-501D2FDE2799}"/>
                              </a:ext>
                            </a:extLst>
                          </wps:cNvPr>
                          <wps:cNvSpPr/>
                          <wps:spPr>
                            <a:xfrm>
                              <a:off x="1165721" y="98276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2409186" name="Rectangle 752409186">
                            <a:extLst>
                              <a:ext uri="{FF2B5EF4-FFF2-40B4-BE49-F238E27FC236}">
                                <a16:creationId xmlns:a16="http://schemas.microsoft.com/office/drawing/2014/main" id="{907C09F4-D364-A2DC-DD08-236C2DEC8E7E}"/>
                              </a:ext>
                            </a:extLst>
                          </wps:cNvPr>
                          <wps:cNvSpPr/>
                          <wps:spPr>
                            <a:xfrm>
                              <a:off x="984798" y="11866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0204894" name="Rectangle 1570204894">
                            <a:extLst>
                              <a:ext uri="{FF2B5EF4-FFF2-40B4-BE49-F238E27FC236}">
                                <a16:creationId xmlns:a16="http://schemas.microsoft.com/office/drawing/2014/main" id="{A9B747D5-DA2D-C3C3-3497-53628DDD8361}"/>
                              </a:ext>
                            </a:extLst>
                          </wps:cNvPr>
                          <wps:cNvSpPr/>
                          <wps:spPr>
                            <a:xfrm>
                              <a:off x="988853" y="41216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7956098" name="Rectangle 1597956098">
                            <a:extLst>
                              <a:ext uri="{FF2B5EF4-FFF2-40B4-BE49-F238E27FC236}">
                                <a16:creationId xmlns:a16="http://schemas.microsoft.com/office/drawing/2014/main" id="{1F9AAB59-CC3A-0CBD-1B28-D3448C902108}"/>
                              </a:ext>
                            </a:extLst>
                          </wps:cNvPr>
                          <wps:cNvSpPr/>
                          <wps:spPr>
                            <a:xfrm>
                              <a:off x="988853" y="71039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152918" name="Rectangle 26152918">
                            <a:extLst>
                              <a:ext uri="{FF2B5EF4-FFF2-40B4-BE49-F238E27FC236}">
                                <a16:creationId xmlns:a16="http://schemas.microsoft.com/office/drawing/2014/main" id="{BD684099-E7B3-8B8B-1B6F-A31FE2808ABC}"/>
                              </a:ext>
                            </a:extLst>
                          </wps:cNvPr>
                          <wps:cNvSpPr/>
                          <wps:spPr>
                            <a:xfrm>
                              <a:off x="990506" y="98187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129021" name="TextBox 154">
                            <a:extLst>
                              <a:ext uri="{FF2B5EF4-FFF2-40B4-BE49-F238E27FC236}">
                                <a16:creationId xmlns:a16="http://schemas.microsoft.com/office/drawing/2014/main" id="{06778F93-4BAC-7CF1-18EE-73A3DB941BE2}"/>
                              </a:ext>
                            </a:extLst>
                          </wps:cNvPr>
                          <wps:cNvSpPr txBox="1"/>
                          <wps:spPr>
                            <a:xfrm>
                              <a:off x="4876592" y="1638726"/>
                              <a:ext cx="609579" cy="305407"/>
                            </a:xfrm>
                            <a:prstGeom prst="rect">
                              <a:avLst/>
                            </a:prstGeom>
                            <a:noFill/>
                          </wps:spPr>
                          <wps:txbx>
                            <w:txbxContent>
                              <w:p w14:paraId="21D916C0" w14:textId="77777777" w:rsidR="00C13110" w:rsidRDefault="00C13110" w:rsidP="00C13110">
                                <w:pPr>
                                  <w:rPr>
                                    <w:ins w:id="120" w:author="Microsoft Word" w:date="2025-03-20T17:57:00Z"/>
                                    <w:rFonts w:ascii="Calibri" w:eastAsia="SimSun" w:hAnsi="Calibri" w:cs="Arial"/>
                                    <w:color w:val="000000"/>
                                    <w:kern w:val="24"/>
                                    <w:sz w:val="36"/>
                                    <w:szCs w:val="36"/>
                                  </w:rPr>
                                </w:pPr>
                                <w:ins w:id="121"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outliers</w:t>
                                  </w:r>
                                </w:ins>
                              </w:p>
                            </w:txbxContent>
                          </wps:txbx>
                          <wps:bodyPr wrap="square" lIns="0" tIns="0" rIns="0" bIns="0" rtlCol="0">
                            <a:spAutoFit/>
                          </wps:bodyPr>
                        </wps:wsp>
                        <wps:wsp>
                          <wps:cNvPr id="1683291858" name="Rectangle 1683291858">
                            <a:extLst>
                              <a:ext uri="{FF2B5EF4-FFF2-40B4-BE49-F238E27FC236}">
                                <a16:creationId xmlns:a16="http://schemas.microsoft.com/office/drawing/2014/main" id="{7C5CD4EC-1DD1-3464-11A9-8C543322406A}"/>
                              </a:ext>
                            </a:extLst>
                          </wps:cNvPr>
                          <wps:cNvSpPr/>
                          <wps:spPr>
                            <a:xfrm>
                              <a:off x="4779158" y="144695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0075392" name="TextBox 158">
                            <a:extLst>
                              <a:ext uri="{FF2B5EF4-FFF2-40B4-BE49-F238E27FC236}">
                                <a16:creationId xmlns:a16="http://schemas.microsoft.com/office/drawing/2014/main" id="{24F65BF1-A488-BF24-3992-2E9039E102D9}"/>
                              </a:ext>
                            </a:extLst>
                          </wps:cNvPr>
                          <wps:cNvSpPr txBox="1"/>
                          <wps:spPr>
                            <a:xfrm>
                              <a:off x="4876592" y="1936936"/>
                              <a:ext cx="609579" cy="305407"/>
                            </a:xfrm>
                            <a:prstGeom prst="rect">
                              <a:avLst/>
                            </a:prstGeom>
                            <a:noFill/>
                          </wps:spPr>
                          <wps:txbx>
                            <w:txbxContent>
                              <w:p w14:paraId="204A914E" w14:textId="77777777" w:rsidR="00C13110" w:rsidRDefault="00C13110" w:rsidP="00C13110">
                                <w:pPr>
                                  <w:rPr>
                                    <w:ins w:id="122" w:author="Microsoft Word" w:date="2025-03-20T17:57:00Z"/>
                                    <w:rFonts w:ascii="Calibri" w:eastAsia="SimSun" w:hAnsi="Calibri" w:cs="Arial"/>
                                    <w:color w:val="000000"/>
                                    <w:kern w:val="24"/>
                                    <w:sz w:val="36"/>
                                    <w:szCs w:val="36"/>
                                  </w:rPr>
                                </w:pPr>
                                <w:ins w:id="123"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alertas</w:t>
                                  </w:r>
                                </w:ins>
                              </w:p>
                            </w:txbxContent>
                          </wps:txbx>
                          <wps:bodyPr wrap="square" lIns="0" tIns="0" rIns="0" bIns="0" rtlCol="0">
                            <a:spAutoFit/>
                          </wps:bodyPr>
                        </wps:wsp>
                        <wps:wsp>
                          <wps:cNvPr id="2077896204" name="TextBox 160">
                            <a:extLst>
                              <a:ext uri="{FF2B5EF4-FFF2-40B4-BE49-F238E27FC236}">
                                <a16:creationId xmlns:a16="http://schemas.microsoft.com/office/drawing/2014/main" id="{D0896D83-0C3B-1E12-30ED-3DE2D87C82E6}"/>
                              </a:ext>
                            </a:extLst>
                          </wps:cNvPr>
                          <wps:cNvSpPr txBox="1"/>
                          <wps:spPr>
                            <a:xfrm>
                              <a:off x="4873849" y="2208402"/>
                              <a:ext cx="610214" cy="305407"/>
                            </a:xfrm>
                            <a:prstGeom prst="rect">
                              <a:avLst/>
                            </a:prstGeom>
                            <a:noFill/>
                          </wps:spPr>
                          <wps:txbx>
                            <w:txbxContent>
                              <w:p w14:paraId="67B510BC" w14:textId="77777777" w:rsidR="00C13110" w:rsidRDefault="00C13110" w:rsidP="00C13110">
                                <w:pPr>
                                  <w:rPr>
                                    <w:ins w:id="124" w:author="Microsoft Word" w:date="2025-03-20T17:57:00Z"/>
                                    <w:rFonts w:ascii="Calibri" w:eastAsia="SimSun" w:hAnsi="Calibri" w:cs="Arial"/>
                                    <w:color w:val="000000"/>
                                    <w:kern w:val="24"/>
                                    <w:sz w:val="36"/>
                                    <w:szCs w:val="36"/>
                                  </w:rPr>
                                </w:pPr>
                                <w:ins w:id="125"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spam</w:t>
                                  </w:r>
                                </w:ins>
                              </w:p>
                            </w:txbxContent>
                          </wps:txbx>
                          <wps:bodyPr wrap="square" lIns="0" tIns="0" rIns="0" bIns="0" rtlCol="0">
                            <a:spAutoFit/>
                          </wps:bodyPr>
                        </wps:wsp>
                        <wps:wsp>
                          <wps:cNvPr id="1658830029" name="Rectangle 1658830029">
                            <a:extLst>
                              <a:ext uri="{FF2B5EF4-FFF2-40B4-BE49-F238E27FC236}">
                                <a16:creationId xmlns:a16="http://schemas.microsoft.com/office/drawing/2014/main" id="{CAE2E046-77BC-0AAE-60D5-5A078E2F200E}"/>
                              </a:ext>
                            </a:extLst>
                          </wps:cNvPr>
                          <wps:cNvSpPr/>
                          <wps:spPr>
                            <a:xfrm>
                              <a:off x="4783213" y="174045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9111899" name="Rectangle 1839111899">
                            <a:extLst>
                              <a:ext uri="{FF2B5EF4-FFF2-40B4-BE49-F238E27FC236}">
                                <a16:creationId xmlns:a16="http://schemas.microsoft.com/office/drawing/2014/main" id="{CFD1BA87-4EC9-517C-BB09-161CD7BE6FAC}"/>
                              </a:ext>
                            </a:extLst>
                          </wps:cNvPr>
                          <wps:cNvSpPr/>
                          <wps:spPr>
                            <a:xfrm>
                              <a:off x="4783213" y="203868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71192377" name="Rectangle 1071192377">
                            <a:extLst>
                              <a:ext uri="{FF2B5EF4-FFF2-40B4-BE49-F238E27FC236}">
                                <a16:creationId xmlns:a16="http://schemas.microsoft.com/office/drawing/2014/main" id="{B590E26B-00C4-1B1A-3DEA-7DEB5C7F6085}"/>
                              </a:ext>
                            </a:extLst>
                          </wps:cNvPr>
                          <wps:cNvSpPr/>
                          <wps:spPr>
                            <a:xfrm>
                              <a:off x="4784866" y="231016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8402026" name="Rectangle 2048402026">
                            <a:extLst>
                              <a:ext uri="{FF2B5EF4-FFF2-40B4-BE49-F238E27FC236}">
                                <a16:creationId xmlns:a16="http://schemas.microsoft.com/office/drawing/2014/main" id="{80844858-BE21-742D-0CA2-CB8E7C308BEF}"/>
                              </a:ext>
                            </a:extLst>
                          </wps:cNvPr>
                          <wps:cNvSpPr/>
                          <wps:spPr>
                            <a:xfrm>
                              <a:off x="4618341" y="144942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5927598" name="Rectangle 1465927598">
                            <a:extLst>
                              <a:ext uri="{FF2B5EF4-FFF2-40B4-BE49-F238E27FC236}">
                                <a16:creationId xmlns:a16="http://schemas.microsoft.com/office/drawing/2014/main" id="{3DFE3FFD-5C3D-E216-A52F-7D827DEED3B7}"/>
                              </a:ext>
                            </a:extLst>
                          </wps:cNvPr>
                          <wps:cNvSpPr/>
                          <wps:spPr>
                            <a:xfrm>
                              <a:off x="4622396" y="174292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1410833" name="Rectangle 1101410833">
                            <a:extLst>
                              <a:ext uri="{FF2B5EF4-FFF2-40B4-BE49-F238E27FC236}">
                                <a16:creationId xmlns:a16="http://schemas.microsoft.com/office/drawing/2014/main" id="{B27B4032-6B39-B878-2E7E-DF1492D85D37}"/>
                              </a:ext>
                            </a:extLst>
                          </wps:cNvPr>
                          <wps:cNvSpPr/>
                          <wps:spPr>
                            <a:xfrm>
                              <a:off x="4622396" y="204115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1294132" name="Rectangle 1421294132">
                            <a:extLst>
                              <a:ext uri="{FF2B5EF4-FFF2-40B4-BE49-F238E27FC236}">
                                <a16:creationId xmlns:a16="http://schemas.microsoft.com/office/drawing/2014/main" id="{0012C43E-FA25-6DEF-AE23-9BE0DE3E164B}"/>
                              </a:ext>
                            </a:extLst>
                          </wps:cNvPr>
                          <wps:cNvSpPr/>
                          <wps:spPr>
                            <a:xfrm>
                              <a:off x="4624049" y="231263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6966345" name="Rectangle 2016966345">
                            <a:extLst>
                              <a:ext uri="{FF2B5EF4-FFF2-40B4-BE49-F238E27FC236}">
                                <a16:creationId xmlns:a16="http://schemas.microsoft.com/office/drawing/2014/main" id="{FA46A03B-6089-24AD-9C58-0AB5AACCCD23}"/>
                              </a:ext>
                            </a:extLst>
                          </wps:cNvPr>
                          <wps:cNvSpPr/>
                          <wps:spPr>
                            <a:xfrm>
                              <a:off x="4443126" y="1448538"/>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9054721" name="Rectangle 499054721">
                            <a:extLst>
                              <a:ext uri="{FF2B5EF4-FFF2-40B4-BE49-F238E27FC236}">
                                <a16:creationId xmlns:a16="http://schemas.microsoft.com/office/drawing/2014/main" id="{925EB8F9-B591-F0BB-9730-5AEA16624CEB}"/>
                              </a:ext>
                            </a:extLst>
                          </wps:cNvPr>
                          <wps:cNvSpPr/>
                          <wps:spPr>
                            <a:xfrm>
                              <a:off x="4447181" y="1742036"/>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8648131" name="Rectangle 1888648131">
                            <a:extLst>
                              <a:ext uri="{FF2B5EF4-FFF2-40B4-BE49-F238E27FC236}">
                                <a16:creationId xmlns:a16="http://schemas.microsoft.com/office/drawing/2014/main" id="{680B364C-4469-5554-B754-1562D871E218}"/>
                              </a:ext>
                            </a:extLst>
                          </wps:cNvPr>
                          <wps:cNvSpPr/>
                          <wps:spPr>
                            <a:xfrm>
                              <a:off x="4447181" y="204026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5179025" name="Rectangle 455179025">
                            <a:extLst>
                              <a:ext uri="{FF2B5EF4-FFF2-40B4-BE49-F238E27FC236}">
                                <a16:creationId xmlns:a16="http://schemas.microsoft.com/office/drawing/2014/main" id="{0C0830B5-DC9B-7E13-84DF-0232C54C85B6}"/>
                              </a:ext>
                            </a:extLst>
                          </wps:cNvPr>
                          <wps:cNvSpPr/>
                          <wps:spPr>
                            <a:xfrm>
                              <a:off x="4448834" y="231174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9506410" name="TextBox 156">
                            <a:extLst>
                              <a:ext uri="{FF2B5EF4-FFF2-40B4-BE49-F238E27FC236}">
                                <a16:creationId xmlns:a16="http://schemas.microsoft.com/office/drawing/2014/main" id="{C1A056F6-AAD8-B917-E591-3C59E8ADB521}"/>
                              </a:ext>
                            </a:extLst>
                          </wps:cNvPr>
                          <wps:cNvSpPr txBox="1"/>
                          <wps:spPr>
                            <a:xfrm>
                              <a:off x="4880712" y="1326424"/>
                              <a:ext cx="1240748" cy="305407"/>
                            </a:xfrm>
                            <a:prstGeom prst="rect">
                              <a:avLst/>
                            </a:prstGeom>
                            <a:noFill/>
                          </wps:spPr>
                          <wps:txbx>
                            <w:txbxContent>
                              <w:p w14:paraId="284FED5E" w14:textId="77777777" w:rsidR="00C13110" w:rsidRDefault="00C13110" w:rsidP="00C13110">
                                <w:pPr>
                                  <w:rPr>
                                    <w:ins w:id="126" w:author="Microsoft Word" w:date="2025-03-20T17:57:00Z"/>
                                    <w:rFonts w:ascii="Calibri" w:eastAsia="SimSun" w:hAnsi="Calibri" w:cs="Arial"/>
                                    <w:color w:val="000000"/>
                                    <w:kern w:val="24"/>
                                    <w:sz w:val="36"/>
                                    <w:szCs w:val="36"/>
                                  </w:rPr>
                                </w:pPr>
                                <w:ins w:id="127"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dados errados sensor</w:t>
                                  </w:r>
                                </w:ins>
                              </w:p>
                            </w:txbxContent>
                          </wps:txbx>
                          <wps:bodyPr wrap="square" lIns="0" tIns="0" rIns="0" bIns="0" rtlCol="0">
                            <a:spAutoFit/>
                          </wps:bodyPr>
                        </wps:wsp>
                        <wps:wsp>
                          <wps:cNvPr id="1927842493" name="TextBox 154">
                            <a:extLst>
                              <a:ext uri="{FF2B5EF4-FFF2-40B4-BE49-F238E27FC236}">
                                <a16:creationId xmlns:a16="http://schemas.microsoft.com/office/drawing/2014/main" id="{F03A47B8-347F-3A7F-95AD-97521DFBF3FF}"/>
                              </a:ext>
                            </a:extLst>
                          </wps:cNvPr>
                          <wps:cNvSpPr txBox="1"/>
                          <wps:spPr>
                            <a:xfrm>
                              <a:off x="3324934" y="379973"/>
                              <a:ext cx="609579" cy="305407"/>
                            </a:xfrm>
                            <a:prstGeom prst="rect">
                              <a:avLst/>
                            </a:prstGeom>
                            <a:noFill/>
                          </wps:spPr>
                          <wps:txbx>
                            <w:txbxContent>
                              <w:p w14:paraId="1D51E64C" w14:textId="77777777" w:rsidR="00C13110" w:rsidRDefault="00C13110" w:rsidP="00C13110">
                                <w:pPr>
                                  <w:rPr>
                                    <w:ins w:id="128" w:author="Microsoft Word" w:date="2025-03-20T17:57:00Z"/>
                                    <w:rFonts w:ascii="Calibri" w:eastAsia="SimSun" w:hAnsi="Calibri" w:cs="Arial"/>
                                    <w:color w:val="000000"/>
                                    <w:kern w:val="24"/>
                                    <w:sz w:val="36"/>
                                    <w:szCs w:val="36"/>
                                  </w:rPr>
                                </w:pPr>
                                <w:ins w:id="129"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outliers</w:t>
                                  </w:r>
                                </w:ins>
                              </w:p>
                            </w:txbxContent>
                          </wps:txbx>
                          <wps:bodyPr wrap="square" lIns="0" tIns="0" rIns="0" bIns="0" rtlCol="0">
                            <a:spAutoFit/>
                          </wps:bodyPr>
                        </wps:wsp>
                        <wps:wsp>
                          <wps:cNvPr id="625157748" name="TextBox 156">
                            <a:extLst>
                              <a:ext uri="{FF2B5EF4-FFF2-40B4-BE49-F238E27FC236}">
                                <a16:creationId xmlns:a16="http://schemas.microsoft.com/office/drawing/2014/main" id="{491F3D80-A0E1-98CC-7035-BAE6BBEB2A8F}"/>
                              </a:ext>
                            </a:extLst>
                          </wps:cNvPr>
                          <wps:cNvSpPr txBox="1"/>
                          <wps:spPr>
                            <a:xfrm>
                              <a:off x="3324934" y="71120"/>
                              <a:ext cx="1240748" cy="305407"/>
                            </a:xfrm>
                            <a:prstGeom prst="rect">
                              <a:avLst/>
                            </a:prstGeom>
                            <a:noFill/>
                          </wps:spPr>
                          <wps:txbx>
                            <w:txbxContent>
                              <w:p w14:paraId="69FCBF75" w14:textId="77777777" w:rsidR="00C13110" w:rsidRDefault="00C13110" w:rsidP="00C13110">
                                <w:pPr>
                                  <w:rPr>
                                    <w:ins w:id="130" w:author="Microsoft Word" w:date="2025-03-20T17:57:00Z"/>
                                    <w:rFonts w:ascii="Calibri" w:eastAsia="SimSun" w:hAnsi="Calibri" w:cs="Arial"/>
                                    <w:color w:val="000000"/>
                                    <w:kern w:val="24"/>
                                    <w:sz w:val="36"/>
                                    <w:szCs w:val="36"/>
                                  </w:rPr>
                                </w:pPr>
                                <w:ins w:id="131"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dados errados sensor</w:t>
                                  </w:r>
                                </w:ins>
                              </w:p>
                            </w:txbxContent>
                          </wps:txbx>
                          <wps:bodyPr wrap="square" lIns="0" tIns="0" rIns="0" bIns="0" rtlCol="0">
                            <a:spAutoFit/>
                          </wps:bodyPr>
                        </wps:wsp>
                        <wps:wsp>
                          <wps:cNvPr id="70931246" name="Rectangle 70931246">
                            <a:extLst>
                              <a:ext uri="{FF2B5EF4-FFF2-40B4-BE49-F238E27FC236}">
                                <a16:creationId xmlns:a16="http://schemas.microsoft.com/office/drawing/2014/main" id="{4556FD82-226A-8736-DC7D-E30558FFC696}"/>
                              </a:ext>
                            </a:extLst>
                          </wps:cNvPr>
                          <wps:cNvSpPr/>
                          <wps:spPr>
                            <a:xfrm>
                              <a:off x="3227500" y="18820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973110" name="TextBox 158">
                            <a:extLst>
                              <a:ext uri="{FF2B5EF4-FFF2-40B4-BE49-F238E27FC236}">
                                <a16:creationId xmlns:a16="http://schemas.microsoft.com/office/drawing/2014/main" id="{0C81B953-3ECA-B79E-4155-5451B21C565A}"/>
                              </a:ext>
                            </a:extLst>
                          </wps:cNvPr>
                          <wps:cNvSpPr txBox="1"/>
                          <wps:spPr>
                            <a:xfrm>
                              <a:off x="3324934" y="678183"/>
                              <a:ext cx="609579" cy="305407"/>
                            </a:xfrm>
                            <a:prstGeom prst="rect">
                              <a:avLst/>
                            </a:prstGeom>
                            <a:noFill/>
                          </wps:spPr>
                          <wps:txbx>
                            <w:txbxContent>
                              <w:p w14:paraId="2049E125" w14:textId="77777777" w:rsidR="00C13110" w:rsidRDefault="00C13110" w:rsidP="00C13110">
                                <w:pPr>
                                  <w:rPr>
                                    <w:ins w:id="132" w:author="Microsoft Word" w:date="2025-03-20T17:57:00Z"/>
                                    <w:rFonts w:ascii="Calibri" w:eastAsia="SimSun" w:hAnsi="Calibri" w:cs="Arial"/>
                                    <w:color w:val="000000"/>
                                    <w:kern w:val="24"/>
                                    <w:sz w:val="36"/>
                                    <w:szCs w:val="36"/>
                                  </w:rPr>
                                </w:pPr>
                                <w:ins w:id="133"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alertas</w:t>
                                  </w:r>
                                </w:ins>
                              </w:p>
                            </w:txbxContent>
                          </wps:txbx>
                          <wps:bodyPr wrap="square" lIns="0" tIns="0" rIns="0" bIns="0" rtlCol="0">
                            <a:spAutoFit/>
                          </wps:bodyPr>
                        </wps:wsp>
                        <wps:wsp>
                          <wps:cNvPr id="1409947760" name="TextBox 160">
                            <a:extLst>
                              <a:ext uri="{FF2B5EF4-FFF2-40B4-BE49-F238E27FC236}">
                                <a16:creationId xmlns:a16="http://schemas.microsoft.com/office/drawing/2014/main" id="{DEB7542D-35B8-FDD6-6252-C112D1D0B77E}"/>
                              </a:ext>
                            </a:extLst>
                          </wps:cNvPr>
                          <wps:cNvSpPr txBox="1"/>
                          <wps:spPr>
                            <a:xfrm>
                              <a:off x="3322191" y="949649"/>
                              <a:ext cx="610214" cy="305407"/>
                            </a:xfrm>
                            <a:prstGeom prst="rect">
                              <a:avLst/>
                            </a:prstGeom>
                            <a:noFill/>
                          </wps:spPr>
                          <wps:txbx>
                            <w:txbxContent>
                              <w:p w14:paraId="4D4F02A9" w14:textId="77777777" w:rsidR="00C13110" w:rsidRDefault="00C13110" w:rsidP="00C13110">
                                <w:pPr>
                                  <w:rPr>
                                    <w:ins w:id="134" w:author="Microsoft Word" w:date="2025-03-20T17:57:00Z"/>
                                    <w:rFonts w:ascii="Calibri" w:eastAsia="SimSun" w:hAnsi="Calibri" w:cs="Arial"/>
                                    <w:color w:val="000000"/>
                                    <w:kern w:val="24"/>
                                    <w:sz w:val="36"/>
                                    <w:szCs w:val="36"/>
                                  </w:rPr>
                                </w:pPr>
                                <w:ins w:id="135"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spam</w:t>
                                  </w:r>
                                </w:ins>
                              </w:p>
                            </w:txbxContent>
                          </wps:txbx>
                          <wps:bodyPr wrap="square" lIns="0" tIns="0" rIns="0" bIns="0" rtlCol="0">
                            <a:spAutoFit/>
                          </wps:bodyPr>
                        </wps:wsp>
                        <wps:wsp>
                          <wps:cNvPr id="97393635" name="Rectangle 97393635">
                            <a:extLst>
                              <a:ext uri="{FF2B5EF4-FFF2-40B4-BE49-F238E27FC236}">
                                <a16:creationId xmlns:a16="http://schemas.microsoft.com/office/drawing/2014/main" id="{37222D59-2FF9-4E4A-E892-5E2E46F48C45}"/>
                              </a:ext>
                            </a:extLst>
                          </wps:cNvPr>
                          <wps:cNvSpPr/>
                          <wps:spPr>
                            <a:xfrm>
                              <a:off x="3231555" y="48170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11868499" name="Rectangle 811868499">
                            <a:extLst>
                              <a:ext uri="{FF2B5EF4-FFF2-40B4-BE49-F238E27FC236}">
                                <a16:creationId xmlns:a16="http://schemas.microsoft.com/office/drawing/2014/main" id="{F9B0B974-50EB-2C59-C422-1F15AE29C37E}"/>
                              </a:ext>
                            </a:extLst>
                          </wps:cNvPr>
                          <wps:cNvSpPr/>
                          <wps:spPr>
                            <a:xfrm>
                              <a:off x="3231555" y="77993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5530053" name="Rectangle 1725530053">
                            <a:extLst>
                              <a:ext uri="{FF2B5EF4-FFF2-40B4-BE49-F238E27FC236}">
                                <a16:creationId xmlns:a16="http://schemas.microsoft.com/office/drawing/2014/main" id="{7E9528A8-C779-9396-2EDB-55BDB8A89D90}"/>
                              </a:ext>
                            </a:extLst>
                          </wps:cNvPr>
                          <wps:cNvSpPr/>
                          <wps:spPr>
                            <a:xfrm>
                              <a:off x="3233208" y="105141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66758323" name="Rectangle 1066758323">
                            <a:extLst>
                              <a:ext uri="{FF2B5EF4-FFF2-40B4-BE49-F238E27FC236}">
                                <a16:creationId xmlns:a16="http://schemas.microsoft.com/office/drawing/2014/main" id="{F415B8C1-19AE-202B-9186-4430D84401B5}"/>
                              </a:ext>
                            </a:extLst>
                          </wps:cNvPr>
                          <wps:cNvSpPr/>
                          <wps:spPr>
                            <a:xfrm>
                              <a:off x="3066683" y="19067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0679099" name="Rectangle 2040679099">
                            <a:extLst>
                              <a:ext uri="{FF2B5EF4-FFF2-40B4-BE49-F238E27FC236}">
                                <a16:creationId xmlns:a16="http://schemas.microsoft.com/office/drawing/2014/main" id="{C88C8686-22EC-2117-4BC9-6B9AB5E6101C}"/>
                              </a:ext>
                            </a:extLst>
                          </wps:cNvPr>
                          <wps:cNvSpPr/>
                          <wps:spPr>
                            <a:xfrm>
                              <a:off x="3070738" y="48417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5826879" name="Rectangle 2055826879">
                            <a:extLst>
                              <a:ext uri="{FF2B5EF4-FFF2-40B4-BE49-F238E27FC236}">
                                <a16:creationId xmlns:a16="http://schemas.microsoft.com/office/drawing/2014/main" id="{C5A039C3-E333-4062-0364-1F1157897D6F}"/>
                              </a:ext>
                            </a:extLst>
                          </wps:cNvPr>
                          <wps:cNvSpPr/>
                          <wps:spPr>
                            <a:xfrm>
                              <a:off x="3070738" y="78240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1845465" name="Rectangle 291845465">
                            <a:extLst>
                              <a:ext uri="{FF2B5EF4-FFF2-40B4-BE49-F238E27FC236}">
                                <a16:creationId xmlns:a16="http://schemas.microsoft.com/office/drawing/2014/main" id="{8F110774-5BA8-0B97-823E-C34163621DFD}"/>
                              </a:ext>
                            </a:extLst>
                          </wps:cNvPr>
                          <wps:cNvSpPr/>
                          <wps:spPr>
                            <a:xfrm>
                              <a:off x="3072391" y="105388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494909" name="Rectangle 1164494909">
                            <a:extLst>
                              <a:ext uri="{FF2B5EF4-FFF2-40B4-BE49-F238E27FC236}">
                                <a16:creationId xmlns:a16="http://schemas.microsoft.com/office/drawing/2014/main" id="{8DBA8DFB-134A-FEC9-5A26-A5D9EE930E84}"/>
                              </a:ext>
                            </a:extLst>
                          </wps:cNvPr>
                          <wps:cNvSpPr/>
                          <wps:spPr>
                            <a:xfrm>
                              <a:off x="2891468" y="189785"/>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406982" name="Rectangle 1476406982">
                            <a:extLst>
                              <a:ext uri="{FF2B5EF4-FFF2-40B4-BE49-F238E27FC236}">
                                <a16:creationId xmlns:a16="http://schemas.microsoft.com/office/drawing/2014/main" id="{9A74DE98-5A50-68AC-7C7F-6F4CAE578E17}"/>
                              </a:ext>
                            </a:extLst>
                          </wps:cNvPr>
                          <wps:cNvSpPr/>
                          <wps:spPr>
                            <a:xfrm>
                              <a:off x="2895523" y="483283"/>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9701793" name="Rectangle 759701793">
                            <a:extLst>
                              <a:ext uri="{FF2B5EF4-FFF2-40B4-BE49-F238E27FC236}">
                                <a16:creationId xmlns:a16="http://schemas.microsoft.com/office/drawing/2014/main" id="{3922B597-81A9-EECD-C8FE-4FB0AB899316}"/>
                              </a:ext>
                            </a:extLst>
                          </wps:cNvPr>
                          <wps:cNvSpPr/>
                          <wps:spPr>
                            <a:xfrm>
                              <a:off x="2895523" y="78151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3281578" name="Rectangle 1623281578">
                            <a:extLst>
                              <a:ext uri="{FF2B5EF4-FFF2-40B4-BE49-F238E27FC236}">
                                <a16:creationId xmlns:a16="http://schemas.microsoft.com/office/drawing/2014/main" id="{BA46D3A1-64BD-B0EA-32A3-30F0E9047918}"/>
                              </a:ext>
                            </a:extLst>
                          </wps:cNvPr>
                          <wps:cNvSpPr/>
                          <wps:spPr>
                            <a:xfrm>
                              <a:off x="2897176" y="1052990"/>
                              <a:ext cx="97499" cy="145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EB118C" id="_x0000_s1163" style="position:absolute;left:0;text-align:left;margin-left:0;margin-top:-.05pt;width:482pt;height:230.65pt;z-index:251678208;mso-position-horizontal-relative:text;mso-position-vertical-relative:text" coordsize="61214,29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">
                  <v:shape id="TextBox 131" o:spid="_x0000_s1164" type="#_x0000_t202" style="position:absolute;left:3245;top:15999;width:4007;height:41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" filled="f" stroked="f">
                    <v:textbox style="mso-fit-shape-to-text:t">
                      <w:txbxContent>
                        <w:p w14:paraId="7682C0BA" w14:textId="77777777" w:rsidR="00C13110" w:rsidRDefault="00C13110" w:rsidP="00C13110">
                          <w:pPr>
                            <w:rPr>
                              <w:ins w:id="136" w:author="Microsoft Word" w:date="2025-03-20T17:57:00Z"/>
                              <w:rFonts w:ascii="Calibri" w:eastAsia="SimSun" w:hAnsi="Calibri" w:cs="Arial"/>
                              <w:color w:val="000000"/>
                              <w:kern w:val="24"/>
                              <w:sz w:val="24"/>
                              <w:szCs w:val="24"/>
                            </w:rPr>
                          </w:pPr>
                          <w:ins w:id="137" w:author="Microsoft Word" w:date="2025-03-20T17:57:00Z">
                            <w:r>
                              <w:rPr>
                                <w:rFonts w:ascii="Calibri" w:eastAsia="SimSun" w:hAnsi="Calibri" w:cs="Arial"/>
                                <w:color w:val="000000"/>
                                <w:kern w:val="24"/>
                              </w:rPr>
                              <w:t>PC1</w:t>
                            </w:r>
                          </w:ins>
                        </w:p>
                      </w:txbxContent>
                    </v:textbox>
                  </v:shape>
                  <v:rect id="Rectangle 475251621" o:spid="_x0000_s1165" style="position:absolute;top:18277;width:11677;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" filled="f" stroked="f">
                    <v:textbox style="mso-fit-shape-to-text:t">
                      <w:txbxContent>
                        <w:p w14:paraId="1128962F" w14:textId="77777777" w:rsidR="00C13110" w:rsidRDefault="00C13110" w:rsidP="00C13110">
                          <w:pPr>
                            <w:rPr>
                              <w:ins w:id="138" w:author="Microsoft Word" w:date="2025-03-20T17:57:00Z"/>
                              <w:rFonts w:ascii="Calibri" w:eastAsia="SimSun" w:hAnsi="Calibri" w:cs="Arial"/>
                              <w:color w:val="000000"/>
                              <w:kern w:val="24"/>
                            </w:rPr>
                          </w:pPr>
                          <w:ins w:id="139" w:author="Microsoft Word" w:date="2025-03-20T17:57:00Z">
                            <w:r>
                              <w:rPr>
                                <w:rFonts w:ascii="Calibri" w:eastAsia="SimSun" w:hAnsi="Calibri" w:cs="Arial"/>
                                <w:color w:val="000000"/>
                                <w:kern w:val="24"/>
                              </w:rPr>
                              <w:t>Réplica Mongo</w:t>
                            </w:r>
                          </w:ins>
                        </w:p>
                      </w:txbxContent>
                    </v:textbox>
                  </v:rect>
                  <v:group id="Group 1859482586" o:spid="_x0000_s1166" style="position:absolute;left:3442;top:11078;width:4836;height:4604" coordorigin="3442,11078" coordsize="13222,1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">
                    <v:shape id="Picture 1385284967" o:spid="_x0000_s1167" type="#_x0000_t75" style="position:absolute;left:7393;top:11078;width:5554;height: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">
                      <v:imagedata r:id="rId26" o:title=""/>
                    </v:shape>
                    <v:shape id="Picture 1046326318" o:spid="_x0000_s1168" type="#_x0000_t75" style="position:absolute;left:3442;top:17209;width:5554;height: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">
                      <v:imagedata r:id="rId26" o:title=""/>
                    </v:shape>
                    <v:shape id="Picture 609003914" o:spid="_x0000_s1169" type="#_x0000_t75" style="position:absolute;left:11111;top:17270;width:5554;height: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">
                      <v:imagedata r:id="rId26" o:title=""/>
                    </v:shape>
                  </v:group>
                  <v:rect id="Rectangle 78676420" o:spid="_x0000_s1170" style="position:absolute;left:35630;top:16096;width:764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" filled="f" stroked="f">
                    <v:textbox style="mso-fit-shape-to-text:t">
                      <w:txbxContent>
                        <w:p w14:paraId="5D16513B" w14:textId="77777777" w:rsidR="00C13110" w:rsidRDefault="00C13110" w:rsidP="00C13110">
                          <w:pPr>
                            <w:rPr>
                              <w:ins w:id="140" w:author="Microsoft Word" w:date="2025-03-20T17:57:00Z"/>
                              <w:rFonts w:ascii="Calibri" w:eastAsia="SimSun" w:hAnsi="Calibri" w:cs="Arial"/>
                              <w:color w:val="000000"/>
                              <w:kern w:val="24"/>
                            </w:rPr>
                          </w:pPr>
                          <w:ins w:id="141" w:author="Microsoft Word" w:date="2025-03-20T17:57:00Z">
                            <w:r>
                              <w:rPr>
                                <w:rFonts w:ascii="Calibri" w:eastAsia="SimSun" w:hAnsi="Calibri" w:cs="Arial"/>
                                <w:color w:val="000000"/>
                                <w:kern w:val="24"/>
                              </w:rPr>
                              <w:t>Mysql</w:t>
                            </w:r>
                          </w:ins>
                        </w:p>
                      </w:txbxContent>
                    </v:textbox>
                  </v:rect>
                  <v:shape id="Picture 1181900521" o:spid="_x0000_s1171" type="#_x0000_t75" style="position:absolute;left:36527;top:11516;width:4041;height:4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">
                    <v:imagedata r:id="rId26" o:title=""/>
                  </v:shape>
                  <v:shape id="Arrow: Down 1614980860" o:spid="_x0000_s1172" type="#_x0000_t67" style="position:absolute;left:13575;top:9269;width:1827;height:8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" adj="19126" fillcolor="#4f81bd [3204]" strokecolor="#243f60 [1604]" strokeweight="2pt"/>
                  <v:shape id="Picture 916176550" o:spid="_x0000_s1173" type="#_x0000_t75" alt="SQL file symbol - Free interface icons" style="position:absolute;left:35196;top:22802;width:4257;height: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">
                    <v:imagedata r:id="rId29" o:title="SQL file symbol - Free interface icons"/>
                  </v:shape>
                  <v:shape id="Picture 1138075473" o:spid="_x0000_s1174" type="#_x0000_t75" style="position:absolute;left:19428;top:10092;width:5522;height: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">
                    <v:imagedata r:id="rId28" o:title=""/>
                  </v:shape>
                  <v:shape id="Arrow: Down 455905122" o:spid="_x0000_s1175" type="#_x0000_t67" style="position:absolute;left:29067;top:9378;width:1827;height:89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" adj="19176" fillcolor="#4f81bd [3204]" strokecolor="#243f60 [1604]" strokeweight="2pt"/>
                  <v:shape id="TextBox 40" o:spid="_x0000_s1176" type="#_x0000_t202" style="position:absolute;left:34331;top:26238;width:856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" filled="f" stroked="f">
                    <v:textbox style="mso-fit-shape-to-text:t" inset="0,0,0,0">
                      <w:txbxContent>
                        <w:p w14:paraId="3C371B33" w14:textId="77777777" w:rsidR="00C13110" w:rsidRDefault="00C13110" w:rsidP="00C13110">
                          <w:pPr>
                            <w:rPr>
                              <w:ins w:id="142" w:author="Microsoft Word" w:date="2025-03-20T17:57:00Z"/>
                              <w:rFonts w:ascii="Calibri" w:eastAsia="SimSun" w:hAnsi="Calibri" w:cs="Arial"/>
                              <w:color w:val="000000"/>
                              <w:kern w:val="24"/>
                              <w:sz w:val="36"/>
                              <w:szCs w:val="36"/>
                            </w:rPr>
                          </w:pPr>
                          <w:ins w:id="143"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triggers e SP</w:t>
                            </w:r>
                          </w:ins>
                        </w:p>
                      </w:txbxContent>
                    </v:textbox>
                  </v:shape>
                  <v:shape id="Picture 1246108494" o:spid="_x0000_s1177" type="#_x0000_t75" alt="Java, original, wordmark, logo Icon in Devicon" style="position:absolute;left:10600;top:15426;width:431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">
                    <v:imagedata r:id="rId29" o:title="Java, original, wordmark, logo Icon in Devicon"/>
                  </v:shape>
                  <v:shape id="TextBox 131" o:spid="_x0000_s1178" type="#_x0000_t202" style="position:absolute;left:40158;top:11469;width:4324;height:41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" filled="f" stroked="f">
                    <v:textbox style="mso-fit-shape-to-text:t">
                      <w:txbxContent>
                        <w:p w14:paraId="291B5A68" w14:textId="77777777" w:rsidR="00C13110" w:rsidRDefault="00C13110" w:rsidP="00C13110">
                          <w:pPr>
                            <w:rPr>
                              <w:ins w:id="144" w:author="Microsoft Word" w:date="2025-03-20T17:57:00Z"/>
                              <w:rFonts w:ascii="Calibri" w:eastAsia="SimSun" w:hAnsi="Calibri" w:cs="Arial"/>
                              <w:color w:val="000000"/>
                              <w:kern w:val="24"/>
                              <w:sz w:val="24"/>
                              <w:szCs w:val="24"/>
                            </w:rPr>
                          </w:pPr>
                          <w:ins w:id="145" w:author="Microsoft Word" w:date="2025-03-20T17:57:00Z">
                            <w:r>
                              <w:rPr>
                                <w:rFonts w:ascii="Calibri" w:eastAsia="SimSun" w:hAnsi="Calibri" w:cs="Arial"/>
                                <w:color w:val="000000"/>
                                <w:kern w:val="24"/>
                              </w:rPr>
                              <w:t>PC 2</w:t>
                            </w:r>
                          </w:ins>
                        </w:p>
                      </w:txbxContent>
                    </v:textbox>
                  </v:shape>
                  <v:shape id="Picture 2107125162" o:spid="_x0000_s1179" type="#_x0000_t75" alt="Python Logo" style="position:absolute;left:15220;top:16508;width:2530;height: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"/>
                  <v:rect id="Rectangle 149744898" o:spid="_x0000_s1180" style="position:absolute;left:12238;top:2063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" filled="f" strokecolor="black [3213]" strokeweight="2pt"/>
                  <v:rect id="Rectangle 850543120" o:spid="_x0000_s1181" style="position:absolute;left:16088;top:2067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" filled="f" strokecolor="black [3213]" strokeweight="2pt"/>
                  <v:shape id="Picture 143923566" o:spid="_x0000_s1182" type="#_x0000_t75" alt="Java, original, wordmark, logo Icon in Devicon" style="position:absolute;left:25247;top:14690;width:4318;height: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">
                    <v:imagedata r:id="rId29" o:title="Java, original, wordmark, logo Icon in Devicon"/>
                  </v:shape>
                  <v:shape id="Picture 1492969705" o:spid="_x0000_s1183" type="#_x0000_t75" alt="Python Logo" style="position:absolute;left:29867;top:15771;width:2530;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"/>
                  <v:rect id="Rectangle 1985236823" o:spid="_x0000_s1184" style="position:absolute;left:26885;top:1990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" filled="f" strokecolor="black [3213]" strokeweight="2pt"/>
                  <v:rect id="Rectangle 800731089" o:spid="_x0000_s1185" style="position:absolute;left:30283;top:1992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" filled="f" strokecolor="black [3213]" strokeweight="2pt"/>
                  <v:shape id="Arrow: Curved Up 1230384256" o:spid="_x0000_s1186" type="#_x0000_t104" style="position:absolute;left:36023;top:16730;width:9476;height:4553;rotation:-311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" adj="16411,20303,5400" fillcolor="#4f81bd [3204]" strokecolor="#0a121c [484]" strokeweight="2pt"/>
                  <v:shape id="TextBox 154" o:spid="_x0000_s1187" type="#_x0000_t202" style="position:absolute;left:14182;top:3088;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" filled="f" stroked="f">
                    <v:textbox style="mso-fit-shape-to-text:t" inset="0,0,0,0">
                      <w:txbxContent>
                        <w:p w14:paraId="19680A52" w14:textId="77777777" w:rsidR="00C13110" w:rsidRDefault="00C13110" w:rsidP="00C13110">
                          <w:pPr>
                            <w:rPr>
                              <w:ins w:id="146" w:author="Microsoft Word" w:date="2025-03-20T17:57:00Z"/>
                              <w:rFonts w:ascii="Calibri" w:eastAsia="SimSun" w:hAnsi="Calibri" w:cs="Arial"/>
                              <w:color w:val="000000"/>
                              <w:kern w:val="24"/>
                              <w:sz w:val="36"/>
                              <w:szCs w:val="36"/>
                            </w:rPr>
                          </w:pPr>
                          <w:ins w:id="147"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outliers</w:t>
                            </w:r>
                          </w:ins>
                        </w:p>
                      </w:txbxContent>
                    </v:textbox>
                  </v:shape>
                  <v:shape id="TextBox 156" o:spid="_x0000_s1188" type="#_x0000_t202" style="position:absolute;left:14182;width:1240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" filled="f" stroked="f">
                    <v:textbox style="mso-fit-shape-to-text:t" inset="0,0,0,0">
                      <w:txbxContent>
                        <w:p w14:paraId="4760AAA7" w14:textId="77777777" w:rsidR="00C13110" w:rsidRDefault="00C13110" w:rsidP="00C13110">
                          <w:pPr>
                            <w:rPr>
                              <w:ins w:id="148" w:author="Microsoft Word" w:date="2025-03-20T17:57:00Z"/>
                              <w:rFonts w:ascii="Calibri" w:eastAsia="SimSun" w:hAnsi="Calibri" w:cs="Arial"/>
                              <w:color w:val="000000"/>
                              <w:kern w:val="24"/>
                              <w:sz w:val="36"/>
                              <w:szCs w:val="36"/>
                            </w:rPr>
                          </w:pPr>
                          <w:ins w:id="149"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dados errados sensor</w:t>
                            </w:r>
                          </w:ins>
                        </w:p>
                      </w:txbxContent>
                    </v:textbox>
                  </v:shape>
                  <v:rect id="Rectangle 236468218" o:spid="_x0000_s1189" style="position:absolute;left:13208;top:117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" filled="f" strokecolor="black [3213]" strokeweight="2pt"/>
                  <v:shape id="TextBox 158" o:spid="_x0000_s1190" type="#_x0000_t202" style="position:absolute;left:14182;top:6070;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" filled="f" stroked="f">
                    <v:textbox style="mso-fit-shape-to-text:t" inset="0,0,0,0">
                      <w:txbxContent>
                        <w:p w14:paraId="627FB1B7" w14:textId="77777777" w:rsidR="00C13110" w:rsidRDefault="00C13110" w:rsidP="00C13110">
                          <w:pPr>
                            <w:rPr>
                              <w:ins w:id="150" w:author="Microsoft Word" w:date="2025-03-20T17:57:00Z"/>
                              <w:rFonts w:ascii="Calibri" w:eastAsia="SimSun" w:hAnsi="Calibri" w:cs="Arial"/>
                              <w:color w:val="000000"/>
                              <w:kern w:val="24"/>
                              <w:sz w:val="36"/>
                              <w:szCs w:val="36"/>
                            </w:rPr>
                          </w:pPr>
                          <w:ins w:id="151"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alertas</w:t>
                            </w:r>
                          </w:ins>
                        </w:p>
                      </w:txbxContent>
                    </v:textbox>
                  </v:shape>
                  <v:shape id="TextBox 160" o:spid="_x0000_s1191" type="#_x0000_t202" style="position:absolute;left:14155;top:8785;width:610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" filled="f" stroked="f">
                    <v:textbox style="mso-fit-shape-to-text:t" inset="0,0,0,0">
                      <w:txbxContent>
                        <w:p w14:paraId="57D1ACA5" w14:textId="77777777" w:rsidR="00C13110" w:rsidRDefault="00C13110" w:rsidP="00C13110">
                          <w:pPr>
                            <w:rPr>
                              <w:ins w:id="152" w:author="Microsoft Word" w:date="2025-03-20T17:57:00Z"/>
                              <w:rFonts w:ascii="Calibri" w:eastAsia="SimSun" w:hAnsi="Calibri" w:cs="Arial"/>
                              <w:color w:val="000000"/>
                              <w:kern w:val="24"/>
                              <w:sz w:val="36"/>
                              <w:szCs w:val="36"/>
                            </w:rPr>
                          </w:pPr>
                          <w:ins w:id="153"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spam</w:t>
                            </w:r>
                          </w:ins>
                        </w:p>
                      </w:txbxContent>
                    </v:textbox>
                  </v:shape>
                  <v:rect id="Rectangle 1713236697" o:spid="_x0000_s1192" style="position:absolute;left:13248;top:410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" filled="f" strokecolor="black [3213]" strokeweight="2pt"/>
                  <v:rect id="Rectangle 841638787" o:spid="_x0000_s1193" style="position:absolute;left:13248;top:7088;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" filled="f" strokecolor="black [3213]" strokeweight="2pt"/>
                  <v:rect id="Rectangle 696737096" o:spid="_x0000_s1194" style="position:absolute;left:13265;top:980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" filled="f" strokecolor="black [3213]" strokeweight="2pt"/>
                  <v:rect id="Rectangle 457244768" o:spid="_x0000_s1195" style="position:absolute;left:11600;top:119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" filled="f" strokecolor="black [3213]" strokeweight="2pt"/>
                  <v:rect id="Rectangle 1226379425" o:spid="_x0000_s1196" style="position:absolute;left:11640;top:413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" filled="f" strokecolor="black [3213]" strokeweight="2pt"/>
                  <v:rect id="Rectangle 809288974" o:spid="_x0000_s1197" style="position:absolute;left:11640;top:711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" filled="f" strokecolor="black [3213]" strokeweight="2pt"/>
                  <v:rect id="Rectangle 1291284612" o:spid="_x0000_s1198" style="position:absolute;left:11657;top:982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" filled="f" strokecolor="black [3213]" strokeweight="2pt"/>
                  <v:rect id="Rectangle 752409186" o:spid="_x0000_s1199" style="position:absolute;left:9847;top:118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" filled="f" strokecolor="black [3213]" strokeweight="2pt"/>
                  <v:rect id="Rectangle 1570204894" o:spid="_x0000_s1200" style="position:absolute;left:9888;top:412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" filled="f" strokecolor="black [3213]" strokeweight="2pt"/>
                  <v:rect id="Rectangle 1597956098" o:spid="_x0000_s1201" style="position:absolute;left:9888;top:7103;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" filled="f" strokecolor="black [3213]" strokeweight="2pt"/>
                  <v:rect id="Rectangle 26152918" o:spid="_x0000_s1202" style="position:absolute;left:9905;top:9818;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" filled="f" strokecolor="black [3213]" strokeweight="2pt"/>
                  <v:shape id="TextBox 154" o:spid="_x0000_s1203" type="#_x0000_t202" style="position:absolute;left:48765;top:16387;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" filled="f" stroked="f">
                    <v:textbox style="mso-fit-shape-to-text:t" inset="0,0,0,0">
                      <w:txbxContent>
                        <w:p w14:paraId="21D916C0" w14:textId="77777777" w:rsidR="00C13110" w:rsidRDefault="00C13110" w:rsidP="00C13110">
                          <w:pPr>
                            <w:rPr>
                              <w:ins w:id="154" w:author="Microsoft Word" w:date="2025-03-20T17:57:00Z"/>
                              <w:rFonts w:ascii="Calibri" w:eastAsia="SimSun" w:hAnsi="Calibri" w:cs="Arial"/>
                              <w:color w:val="000000"/>
                              <w:kern w:val="24"/>
                              <w:sz w:val="36"/>
                              <w:szCs w:val="36"/>
                            </w:rPr>
                          </w:pPr>
                          <w:ins w:id="155"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outliers</w:t>
                            </w:r>
                          </w:ins>
                        </w:p>
                      </w:txbxContent>
                    </v:textbox>
                  </v:shape>
                  <v:rect id="Rectangle 1683291858" o:spid="_x0000_s1204" style="position:absolute;left:47791;top:1446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" filled="f" strokecolor="black [3213]" strokeweight="2pt"/>
                  <v:shape id="TextBox 158" o:spid="_x0000_s1205" type="#_x0000_t202" style="position:absolute;left:48765;top:19369;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" filled="f" stroked="f">
                    <v:textbox style="mso-fit-shape-to-text:t" inset="0,0,0,0">
                      <w:txbxContent>
                        <w:p w14:paraId="204A914E" w14:textId="77777777" w:rsidR="00C13110" w:rsidRDefault="00C13110" w:rsidP="00C13110">
                          <w:pPr>
                            <w:rPr>
                              <w:ins w:id="156" w:author="Microsoft Word" w:date="2025-03-20T17:57:00Z"/>
                              <w:rFonts w:ascii="Calibri" w:eastAsia="SimSun" w:hAnsi="Calibri" w:cs="Arial"/>
                              <w:color w:val="000000"/>
                              <w:kern w:val="24"/>
                              <w:sz w:val="36"/>
                              <w:szCs w:val="36"/>
                            </w:rPr>
                          </w:pPr>
                          <w:ins w:id="157"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alertas</w:t>
                            </w:r>
                          </w:ins>
                        </w:p>
                      </w:txbxContent>
                    </v:textbox>
                  </v:shape>
                  <v:shape id="TextBox 160" o:spid="_x0000_s1206" type="#_x0000_t202" style="position:absolute;left:48738;top:22084;width:610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" filled="f" stroked="f">
                    <v:textbox style="mso-fit-shape-to-text:t" inset="0,0,0,0">
                      <w:txbxContent>
                        <w:p w14:paraId="67B510BC" w14:textId="77777777" w:rsidR="00C13110" w:rsidRDefault="00C13110" w:rsidP="00C13110">
                          <w:pPr>
                            <w:rPr>
                              <w:ins w:id="158" w:author="Microsoft Word" w:date="2025-03-20T17:57:00Z"/>
                              <w:rFonts w:ascii="Calibri" w:eastAsia="SimSun" w:hAnsi="Calibri" w:cs="Arial"/>
                              <w:color w:val="000000"/>
                              <w:kern w:val="24"/>
                              <w:sz w:val="36"/>
                              <w:szCs w:val="36"/>
                            </w:rPr>
                          </w:pPr>
                          <w:ins w:id="159"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spam</w:t>
                            </w:r>
                          </w:ins>
                        </w:p>
                      </w:txbxContent>
                    </v:textbox>
                  </v:shape>
                  <v:rect id="Rectangle 1658830029" o:spid="_x0000_s1207" style="position:absolute;left:47832;top:1740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" filled="f" strokecolor="black [3213]" strokeweight="2pt"/>
                  <v:rect id="Rectangle 1839111899" o:spid="_x0000_s1208" style="position:absolute;left:47832;top:2038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" filled="f" strokecolor="black [3213]" strokeweight="2pt"/>
                  <v:rect id="Rectangle 1071192377" o:spid="_x0000_s1209" style="position:absolute;left:47848;top:2310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" filled="f" strokecolor="black [3213]" strokeweight="2pt"/>
                  <v:rect id="Rectangle 2048402026" o:spid="_x0000_s1210" style="position:absolute;left:46183;top:1449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" filled="f" strokecolor="black [3213]" strokeweight="2pt"/>
                  <v:rect id="Rectangle 1465927598" o:spid="_x0000_s1211" style="position:absolute;left:46223;top:1742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" filled="f" strokecolor="black [3213]" strokeweight="2pt"/>
                  <v:rect id="Rectangle 1101410833" o:spid="_x0000_s1212" style="position:absolute;left:46223;top:2041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" filled="f" strokecolor="black [3213]" strokeweight="2pt"/>
                  <v:rect id="Rectangle 1421294132" o:spid="_x0000_s1213" style="position:absolute;left:46240;top:2312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" filled="f" strokecolor="black [3213]" strokeweight="2pt"/>
                  <v:rect id="Rectangle 2016966345" o:spid="_x0000_s1214" style="position:absolute;left:44431;top:1448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" filled="f" strokecolor="black [3213]" strokeweight="2pt"/>
                  <v:rect id="Rectangle 499054721" o:spid="_x0000_s1215" style="position:absolute;left:44471;top:17420;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" filled="f" strokecolor="black [3213]" strokeweight="2pt"/>
                  <v:rect id="Rectangle 1888648131" o:spid="_x0000_s1216" style="position:absolute;left:44471;top:2040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" filled="f" strokecolor="black [3213]" strokeweight="2pt"/>
                  <v:rect id="Rectangle 455179025" o:spid="_x0000_s1217" style="position:absolute;left:44488;top:2311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" filled="f" strokecolor="black [3213]" strokeweight="2pt"/>
                  <v:shape id="TextBox 156" o:spid="_x0000_s1218" type="#_x0000_t202" style="position:absolute;left:48807;top:13264;width:1240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" filled="f" stroked="f">
                    <v:textbox style="mso-fit-shape-to-text:t" inset="0,0,0,0">
                      <w:txbxContent>
                        <w:p w14:paraId="284FED5E" w14:textId="77777777" w:rsidR="00C13110" w:rsidRDefault="00C13110" w:rsidP="00C13110">
                          <w:pPr>
                            <w:rPr>
                              <w:ins w:id="160" w:author="Microsoft Word" w:date="2025-03-20T17:57:00Z"/>
                              <w:rFonts w:ascii="Calibri" w:eastAsia="SimSun" w:hAnsi="Calibri" w:cs="Arial"/>
                              <w:color w:val="000000"/>
                              <w:kern w:val="24"/>
                              <w:sz w:val="36"/>
                              <w:szCs w:val="36"/>
                            </w:rPr>
                          </w:pPr>
                          <w:ins w:id="161"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dados errados sensor</w:t>
                            </w:r>
                          </w:ins>
                        </w:p>
                      </w:txbxContent>
                    </v:textbox>
                  </v:shape>
                  <v:shape id="TextBox 154" o:spid="_x0000_s1219" type="#_x0000_t202" style="position:absolute;left:33249;top:3799;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" filled="f" stroked="f">
                    <v:textbox style="mso-fit-shape-to-text:t" inset="0,0,0,0">
                      <w:txbxContent>
                        <w:p w14:paraId="1D51E64C" w14:textId="77777777" w:rsidR="00C13110" w:rsidRDefault="00C13110" w:rsidP="00C13110">
                          <w:pPr>
                            <w:rPr>
                              <w:ins w:id="162" w:author="Microsoft Word" w:date="2025-03-20T17:57:00Z"/>
                              <w:rFonts w:ascii="Calibri" w:eastAsia="SimSun" w:hAnsi="Calibri" w:cs="Arial"/>
                              <w:color w:val="000000"/>
                              <w:kern w:val="24"/>
                              <w:sz w:val="36"/>
                              <w:szCs w:val="36"/>
                            </w:rPr>
                          </w:pPr>
                          <w:ins w:id="163"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outliers</w:t>
                            </w:r>
                          </w:ins>
                        </w:p>
                      </w:txbxContent>
                    </v:textbox>
                  </v:shape>
                  <v:shape id="TextBox 156" o:spid="_x0000_s1220" type="#_x0000_t202" style="position:absolute;left:33249;top:711;width:1240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" filled="f" stroked="f">
                    <v:textbox style="mso-fit-shape-to-text:t" inset="0,0,0,0">
                      <w:txbxContent>
                        <w:p w14:paraId="69FCBF75" w14:textId="77777777" w:rsidR="00C13110" w:rsidRDefault="00C13110" w:rsidP="00C13110">
                          <w:pPr>
                            <w:rPr>
                              <w:ins w:id="164" w:author="Microsoft Word" w:date="2025-03-20T17:57:00Z"/>
                              <w:rFonts w:ascii="Calibri" w:eastAsia="SimSun" w:hAnsi="Calibri" w:cs="Arial"/>
                              <w:color w:val="000000"/>
                              <w:kern w:val="24"/>
                              <w:sz w:val="36"/>
                              <w:szCs w:val="36"/>
                            </w:rPr>
                          </w:pPr>
                          <w:ins w:id="165"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dados errados sensor</w:t>
                            </w:r>
                          </w:ins>
                        </w:p>
                      </w:txbxContent>
                    </v:textbox>
                  </v:shape>
                  <v:rect id="Rectangle 70931246" o:spid="_x0000_s1221" style="position:absolute;left:32275;top:1882;width:974;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" filled="f" strokecolor="black [3213]" strokeweight="2pt"/>
                  <v:shape id="TextBox 158" o:spid="_x0000_s1222" type="#_x0000_t202" style="position:absolute;left:33249;top:6781;width:609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" filled="f" stroked="f">
                    <v:textbox style="mso-fit-shape-to-text:t" inset="0,0,0,0">
                      <w:txbxContent>
                        <w:p w14:paraId="2049E125" w14:textId="77777777" w:rsidR="00C13110" w:rsidRDefault="00C13110" w:rsidP="00C13110">
                          <w:pPr>
                            <w:rPr>
                              <w:ins w:id="166" w:author="Microsoft Word" w:date="2025-03-20T17:57:00Z"/>
                              <w:rFonts w:ascii="Calibri" w:eastAsia="SimSun" w:hAnsi="Calibri" w:cs="Arial"/>
                              <w:color w:val="000000"/>
                              <w:kern w:val="24"/>
                              <w:sz w:val="36"/>
                              <w:szCs w:val="36"/>
                            </w:rPr>
                          </w:pPr>
                          <w:ins w:id="167"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alertas</w:t>
                            </w:r>
                          </w:ins>
                        </w:p>
                      </w:txbxContent>
                    </v:textbox>
                  </v:shape>
                  <v:shape id="TextBox 160" o:spid="_x0000_s1223" type="#_x0000_t202" style="position:absolute;left:33221;top:9496;width:6103;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" filled="f" stroked="f">
                    <v:textbox style="mso-fit-shape-to-text:t" inset="0,0,0,0">
                      <w:txbxContent>
                        <w:p w14:paraId="4D4F02A9" w14:textId="77777777" w:rsidR="00C13110" w:rsidRDefault="00C13110" w:rsidP="00C13110">
                          <w:pPr>
                            <w:rPr>
                              <w:ins w:id="168" w:author="Microsoft Word" w:date="2025-03-20T17:57:00Z"/>
                              <w:rFonts w:ascii="Calibri" w:eastAsia="SimSun" w:hAnsi="Calibri" w:cs="Arial"/>
                              <w:color w:val="000000"/>
                              <w:kern w:val="24"/>
                              <w:sz w:val="36"/>
                              <w:szCs w:val="36"/>
                            </w:rPr>
                          </w:pPr>
                          <w:ins w:id="169" w:author="Microsoft Word" w:date="2025-03-20T17:57:00Z">
                            <w:r>
                              <w:rPr>
                                <w:rFonts w:ascii="Calibri" w:eastAsia="SimSun" w:hAnsi="Calibri" w:cs="Arial"/>
                                <w:color w:val="000000"/>
                                <w:kern w:val="24"/>
                                <w:sz w:val="36"/>
                                <w:szCs w:val="36"/>
                              </w:rPr>
                              <w:t xml:space="preserve"> </w:t>
                            </w:r>
                            <w:r>
                              <w:rPr>
                                <w:rFonts w:ascii="Calibri" w:eastAsia="SimSun" w:hAnsi="Calibri" w:cs="Arial"/>
                                <w:color w:val="000000"/>
                                <w:kern w:val="24"/>
                                <w:sz w:val="20"/>
                                <w:szCs w:val="20"/>
                              </w:rPr>
                              <w:t>spam</w:t>
                            </w:r>
                          </w:ins>
                        </w:p>
                      </w:txbxContent>
                    </v:textbox>
                  </v:shape>
                  <v:rect id="Rectangle 97393635" o:spid="_x0000_s1224" style="position:absolute;left:32315;top:481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" filled="f" strokecolor="black [3213]" strokeweight="2pt"/>
                  <v:rect id="Rectangle 811868499" o:spid="_x0000_s1225" style="position:absolute;left:32315;top:779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" filled="f" strokecolor="black [3213]" strokeweight="2pt"/>
                  <v:rect id="Rectangle 1725530053" o:spid="_x0000_s1226" style="position:absolute;left:32332;top:10514;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" filled="f" strokecolor="black [3213]" strokeweight="2pt"/>
                  <v:rect id="Rectangle 1066758323" o:spid="_x0000_s1227" style="position:absolute;left:30666;top:1906;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" filled="f" strokecolor="black [3213]" strokeweight="2pt"/>
                  <v:rect id="Rectangle 2040679099" o:spid="_x0000_s1228" style="position:absolute;left:30707;top:4841;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" filled="f" strokecolor="black [3213]" strokeweight="2pt"/>
                  <v:rect id="Rectangle 2055826879" o:spid="_x0000_s1229" style="position:absolute;left:30707;top:7824;width:975;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" filled="f" strokecolor="black [3213]" strokeweight="2pt"/>
                  <v:rect id="Rectangle 291845465" o:spid="_x0000_s1230" style="position:absolute;left:30723;top:10538;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" filled="f" strokecolor="black [3213]" strokeweight="2pt"/>
                  <v:rect id="Rectangle 1164494909" o:spid="_x0000_s1231" style="position:absolute;left:28914;top:1897;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" filled="f" strokecolor="black [3213]" strokeweight="2pt"/>
                  <v:rect id="Rectangle 1476406982" o:spid="_x0000_s1232" style="position:absolute;left:28955;top:4832;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" filled="f" strokecolor="black [3213]" strokeweight="2pt"/>
                  <v:rect id="Rectangle 759701793" o:spid="_x0000_s1233" style="position:absolute;left:28955;top:7815;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" filled="f" strokecolor="black [3213]" strokeweight="2pt"/>
                  <v:rect id="Rectangle 1623281578" o:spid="_x0000_s1234" style="position:absolute;left:28971;top:10529;width:97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" filled="f" strokecolor="black [3213]" strokeweight="2pt"/>
                </v:group>
              </w:pict>
            </mc:Fallback>
          </mc:AlternateContent>
        </w:r>
      </w:ins>
    </w:p>
    <w:p w14:paraId="63B00AAB" w14:textId="77777777" w:rsidR="00785F97" w:rsidRDefault="00785F97" w:rsidP="00785F97">
      <w:pPr>
        <w:pStyle w:val="ListParagraph"/>
        <w:ind w:left="1080"/>
        <w:jc w:val="both"/>
        <w:rPr>
          <w:rFonts w:ascii="Courier New" w:hAnsi="Courier New" w:cs="Courier New"/>
          <w:sz w:val="24"/>
          <w:szCs w:val="24"/>
        </w:rPr>
      </w:pPr>
    </w:p>
    <w:p w14:paraId="739637D5" w14:textId="77777777" w:rsidR="00785F97" w:rsidRDefault="00785F97" w:rsidP="00785F97">
      <w:pPr>
        <w:pStyle w:val="ListParagraph"/>
        <w:ind w:left="1080"/>
        <w:jc w:val="both"/>
        <w:rPr>
          <w:rFonts w:ascii="Courier New" w:hAnsi="Courier New" w:cs="Courier New"/>
          <w:sz w:val="24"/>
          <w:szCs w:val="24"/>
        </w:rPr>
      </w:pPr>
    </w:p>
    <w:p w14:paraId="64E8CDEE" w14:textId="77777777" w:rsidR="00785F97" w:rsidRDefault="00785F97" w:rsidP="00785F97">
      <w:pPr>
        <w:pStyle w:val="ListParagraph"/>
        <w:ind w:left="1080"/>
        <w:jc w:val="both"/>
        <w:rPr>
          <w:rFonts w:ascii="Courier New" w:hAnsi="Courier New" w:cs="Courier New"/>
          <w:sz w:val="24"/>
          <w:szCs w:val="24"/>
        </w:rPr>
      </w:pPr>
    </w:p>
    <w:p w14:paraId="5230FE7F" w14:textId="77777777" w:rsidR="00785F97" w:rsidRDefault="00785F97" w:rsidP="00785F97">
      <w:pPr>
        <w:pStyle w:val="ListParagraph"/>
        <w:ind w:left="1080"/>
        <w:jc w:val="both"/>
        <w:rPr>
          <w:rFonts w:ascii="Courier New" w:hAnsi="Courier New" w:cs="Courier New"/>
          <w:sz w:val="24"/>
          <w:szCs w:val="24"/>
        </w:rPr>
      </w:pPr>
    </w:p>
    <w:p w14:paraId="3CA04293" w14:textId="77777777" w:rsidR="00785F97" w:rsidRDefault="00785F97" w:rsidP="00785F97">
      <w:pPr>
        <w:pStyle w:val="ListParagraph"/>
        <w:ind w:left="1080"/>
        <w:jc w:val="both"/>
        <w:rPr>
          <w:rFonts w:ascii="Courier New" w:hAnsi="Courier New" w:cs="Courier New"/>
          <w:sz w:val="24"/>
          <w:szCs w:val="24"/>
        </w:rPr>
      </w:pPr>
    </w:p>
    <w:p w14:paraId="6B26E594" w14:textId="77777777" w:rsidR="00785F97" w:rsidRDefault="00785F97" w:rsidP="00785F97">
      <w:pPr>
        <w:pStyle w:val="ListParagraph"/>
        <w:ind w:left="1080"/>
        <w:jc w:val="both"/>
        <w:rPr>
          <w:rFonts w:ascii="Courier New" w:hAnsi="Courier New" w:cs="Courier New"/>
          <w:sz w:val="24"/>
          <w:szCs w:val="24"/>
        </w:rPr>
      </w:pPr>
    </w:p>
    <w:p w14:paraId="4E425959" w14:textId="77777777" w:rsidR="00785F97" w:rsidRDefault="00785F97" w:rsidP="00785F97">
      <w:pPr>
        <w:pStyle w:val="ListParagraph"/>
        <w:ind w:left="1080"/>
        <w:jc w:val="both"/>
        <w:rPr>
          <w:rFonts w:ascii="Courier New" w:hAnsi="Courier New" w:cs="Courier New"/>
          <w:sz w:val="24"/>
          <w:szCs w:val="24"/>
        </w:rPr>
      </w:pPr>
    </w:p>
    <w:p w14:paraId="626A8B77" w14:textId="77777777" w:rsidR="00785F97" w:rsidRDefault="00785F97" w:rsidP="00785F97">
      <w:pPr>
        <w:pStyle w:val="ListParagraph"/>
        <w:ind w:left="1080"/>
        <w:jc w:val="both"/>
        <w:rPr>
          <w:rFonts w:ascii="Courier New" w:hAnsi="Courier New" w:cs="Courier New"/>
          <w:sz w:val="24"/>
          <w:szCs w:val="24"/>
        </w:rPr>
      </w:pPr>
    </w:p>
    <w:p w14:paraId="2C752FCB" w14:textId="77777777" w:rsidR="00785F97" w:rsidRDefault="00785F97" w:rsidP="00785F97">
      <w:pPr>
        <w:pStyle w:val="ListParagraph"/>
        <w:ind w:left="1080"/>
        <w:jc w:val="both"/>
        <w:rPr>
          <w:rFonts w:ascii="Courier New" w:hAnsi="Courier New" w:cs="Courier New"/>
          <w:sz w:val="24"/>
          <w:szCs w:val="24"/>
        </w:rPr>
      </w:pPr>
    </w:p>
    <w:p w14:paraId="26B7573D" w14:textId="77777777" w:rsidR="00785F97" w:rsidRDefault="00785F97" w:rsidP="00785F97">
      <w:pPr>
        <w:pStyle w:val="ListParagraph"/>
        <w:ind w:left="1080"/>
        <w:jc w:val="both"/>
        <w:rPr>
          <w:rFonts w:ascii="Courier New" w:hAnsi="Courier New" w:cs="Courier New"/>
          <w:sz w:val="24"/>
          <w:szCs w:val="24"/>
        </w:rPr>
      </w:pPr>
    </w:p>
    <w:p w14:paraId="629A867D" w14:textId="77777777" w:rsidR="00785F97" w:rsidRDefault="00785F97" w:rsidP="00785F97">
      <w:pPr>
        <w:pStyle w:val="ListParagraph"/>
        <w:ind w:left="1080"/>
        <w:jc w:val="both"/>
        <w:rPr>
          <w:rFonts w:ascii="Courier New" w:hAnsi="Courier New" w:cs="Courier New"/>
          <w:sz w:val="24"/>
          <w:szCs w:val="24"/>
        </w:rPr>
      </w:pPr>
    </w:p>
    <w:p w14:paraId="5D26669D" w14:textId="77777777" w:rsidR="00785F97" w:rsidRDefault="00785F97" w:rsidP="00785F97">
      <w:pPr>
        <w:jc w:val="both"/>
        <w:rPr>
          <w:rFonts w:asciiTheme="minorBidi" w:hAnsiTheme="minorBidi"/>
          <w:sz w:val="24"/>
          <w:szCs w:val="24"/>
        </w:rPr>
      </w:pPr>
    </w:p>
    <w:p w14:paraId="459AB07D" w14:textId="77777777" w:rsidR="00C13110" w:rsidRDefault="00C13110" w:rsidP="00C13110">
      <w:pPr>
        <w:rPr>
          <w:b/>
        </w:rPr>
      </w:pPr>
      <w:r w:rsidRPr="00EF3FBB">
        <w:rPr>
          <w:b/>
        </w:rPr>
        <w:t xml:space="preserve">Justificação </w:t>
      </w:r>
      <w:r>
        <w:rPr>
          <w:b/>
        </w:rPr>
        <w:t>da escolha</w:t>
      </w:r>
    </w:p>
    <w:p w14:paraId="5A718792" w14:textId="4BC76E70" w:rsidR="00C13110" w:rsidRP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506AD5E9"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DF3C15A"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2D9D3EBC"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047C8C24"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tbl>
      <w:tblPr>
        <w:tblStyle w:val="GridTable1Light"/>
        <w:tblW w:w="0" w:type="auto"/>
        <w:tblLook w:val="04A0" w:firstRow="1" w:lastRow="0" w:firstColumn="1" w:lastColumn="0" w:noHBand="0" w:noVBand="1"/>
      </w:tblPr>
      <w:tblGrid>
        <w:gridCol w:w="1947"/>
        <w:gridCol w:w="1810"/>
        <w:gridCol w:w="2469"/>
        <w:gridCol w:w="1170"/>
        <w:gridCol w:w="1098"/>
      </w:tblGrid>
      <w:tr w:rsidR="00C13110" w14:paraId="477EFD7D" w14:textId="1C99B8DC" w:rsidTr="00C13110">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947" w:type="dxa"/>
            <w:tcBorders>
              <w:top w:val="single" w:sz="4" w:space="0" w:color="auto"/>
              <w:left w:val="single" w:sz="4" w:space="0" w:color="auto"/>
              <w:right w:val="single" w:sz="4" w:space="0" w:color="auto"/>
            </w:tcBorders>
          </w:tcPr>
          <w:p w14:paraId="6043D4E3" w14:textId="77777777" w:rsidR="00C13110" w:rsidRPr="00785F97" w:rsidRDefault="00C13110" w:rsidP="00437A2D">
            <w:pPr>
              <w:jc w:val="both"/>
              <w:rPr>
                <w:sz w:val="28"/>
                <w:szCs w:val="28"/>
              </w:rPr>
            </w:pPr>
            <w:r w:rsidRPr="00785F97">
              <w:rPr>
                <w:sz w:val="28"/>
                <w:szCs w:val="28"/>
              </w:rPr>
              <w:t>Versão</w:t>
            </w:r>
          </w:p>
        </w:tc>
        <w:tc>
          <w:tcPr>
            <w:tcW w:w="1810" w:type="dxa"/>
            <w:tcBorders>
              <w:left w:val="single" w:sz="4" w:space="0" w:color="auto"/>
              <w:right w:val="single" w:sz="4" w:space="0" w:color="auto"/>
            </w:tcBorders>
          </w:tcPr>
          <w:p w14:paraId="24A5CD9A" w14:textId="6E037BE7" w:rsidR="00C13110" w:rsidRPr="00785F97" w:rsidRDefault="00C13110" w:rsidP="00437A2D">
            <w:pPr>
              <w:jc w:val="both"/>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Periodicidade vai buscar Mongo</w:t>
            </w:r>
          </w:p>
        </w:tc>
        <w:tc>
          <w:tcPr>
            <w:tcW w:w="2469" w:type="dxa"/>
            <w:tcBorders>
              <w:left w:val="single" w:sz="4" w:space="0" w:color="auto"/>
              <w:right w:val="single" w:sz="4" w:space="0" w:color="auto"/>
            </w:tcBorders>
          </w:tcPr>
          <w:p w14:paraId="632DF3B6" w14:textId="0DA3DD41" w:rsidR="00C13110" w:rsidRPr="00785F97" w:rsidRDefault="00C13110" w:rsidP="00437A2D">
            <w:pPr>
              <w:jc w:val="both"/>
              <w:cnfStyle w:val="100000000000" w:firstRow="1" w:lastRow="0" w:firstColumn="0" w:lastColumn="0" w:oddVBand="0" w:evenVBand="0" w:oddHBand="0" w:evenHBand="0" w:firstRowFirstColumn="0" w:firstRowLastColumn="0" w:lastRowFirstColumn="0" w:lastRowLastColumn="0"/>
              <w:rPr>
                <w:sz w:val="28"/>
                <w:szCs w:val="28"/>
              </w:rPr>
            </w:pPr>
            <w:r w:rsidRPr="00680BC2">
              <w:rPr>
                <w:sz w:val="28"/>
                <w:szCs w:val="28"/>
              </w:rPr>
              <w:t xml:space="preserve">Como </w:t>
            </w:r>
            <w:r>
              <w:rPr>
                <w:sz w:val="28"/>
                <w:szCs w:val="28"/>
              </w:rPr>
              <w:t>evitam</w:t>
            </w:r>
            <w:r w:rsidRPr="00680BC2">
              <w:rPr>
                <w:sz w:val="28"/>
                <w:szCs w:val="28"/>
              </w:rPr>
              <w:t xml:space="preserve"> </w:t>
            </w:r>
            <w:r>
              <w:rPr>
                <w:sz w:val="28"/>
                <w:szCs w:val="28"/>
              </w:rPr>
              <w:t>enviar duas vezes para MQTT</w:t>
            </w:r>
          </w:p>
        </w:tc>
        <w:tc>
          <w:tcPr>
            <w:tcW w:w="1170" w:type="dxa"/>
            <w:tcBorders>
              <w:left w:val="single" w:sz="4" w:space="0" w:color="auto"/>
            </w:tcBorders>
          </w:tcPr>
          <w:p w14:paraId="254AF3FD" w14:textId="008BD1D0" w:rsidR="00C13110" w:rsidRPr="00785F97" w:rsidRDefault="00C13110" w:rsidP="00437A2D">
            <w:pPr>
              <w:jc w:val="both"/>
              <w:cnfStyle w:val="100000000000" w:firstRow="1" w:lastRow="0" w:firstColumn="0" w:lastColumn="0" w:oddVBand="0" w:evenVBand="0" w:oddHBand="0" w:evenHBand="0" w:firstRowFirstColumn="0" w:firstRowLastColumn="0" w:lastRowFirstColumn="0" w:lastRowLastColumn="0"/>
              <w:rPr>
                <w:sz w:val="28"/>
                <w:szCs w:val="28"/>
              </w:rPr>
            </w:pPr>
            <w:r w:rsidRPr="00785F97">
              <w:rPr>
                <w:sz w:val="28"/>
                <w:szCs w:val="28"/>
              </w:rPr>
              <w:t xml:space="preserve">Número </w:t>
            </w:r>
            <w:r>
              <w:rPr>
                <w:sz w:val="28"/>
                <w:szCs w:val="28"/>
              </w:rPr>
              <w:t>Threads</w:t>
            </w:r>
          </w:p>
        </w:tc>
        <w:tc>
          <w:tcPr>
            <w:tcW w:w="1098" w:type="dxa"/>
            <w:tcBorders>
              <w:left w:val="single" w:sz="4" w:space="0" w:color="auto"/>
            </w:tcBorders>
          </w:tcPr>
          <w:p w14:paraId="5055887E" w14:textId="173D1DF7" w:rsidR="00C13110" w:rsidRPr="00785F97" w:rsidRDefault="00C13110" w:rsidP="00437A2D">
            <w:pPr>
              <w:jc w:val="both"/>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QOS</w:t>
            </w:r>
          </w:p>
        </w:tc>
      </w:tr>
      <w:tr w:rsidR="00C13110" w14:paraId="108AFD77" w14:textId="7C6228EE" w:rsidTr="00C13110">
        <w:trPr>
          <w:trHeight w:val="272"/>
        </w:trPr>
        <w:tc>
          <w:tcPr>
            <w:cnfStyle w:val="001000000000" w:firstRow="0" w:lastRow="0" w:firstColumn="1" w:lastColumn="0" w:oddVBand="0" w:evenVBand="0" w:oddHBand="0" w:evenHBand="0" w:firstRowFirstColumn="0" w:firstRowLastColumn="0" w:lastRowFirstColumn="0" w:lastRowLastColumn="0"/>
            <w:tcW w:w="1947" w:type="dxa"/>
            <w:tcBorders>
              <w:left w:val="single" w:sz="4" w:space="0" w:color="auto"/>
              <w:right w:val="single" w:sz="4" w:space="0" w:color="auto"/>
            </w:tcBorders>
          </w:tcPr>
          <w:p w14:paraId="6DCF704F" w14:textId="77777777" w:rsidR="00C13110" w:rsidRPr="00785F97" w:rsidRDefault="00C13110" w:rsidP="00437A2D">
            <w:pPr>
              <w:jc w:val="both"/>
              <w:rPr>
                <w:b w:val="0"/>
                <w:bCs w:val="0"/>
                <w:sz w:val="28"/>
                <w:szCs w:val="28"/>
              </w:rPr>
            </w:pPr>
            <w:r w:rsidRPr="00785F97">
              <w:rPr>
                <w:b w:val="0"/>
                <w:bCs w:val="0"/>
                <w:sz w:val="28"/>
                <w:szCs w:val="28"/>
              </w:rPr>
              <w:t>Especificação inicial</w:t>
            </w:r>
          </w:p>
        </w:tc>
        <w:tc>
          <w:tcPr>
            <w:tcW w:w="1810" w:type="dxa"/>
            <w:tcBorders>
              <w:left w:val="single" w:sz="4" w:space="0" w:color="auto"/>
              <w:right w:val="single" w:sz="4" w:space="0" w:color="auto"/>
            </w:tcBorders>
            <w:shd w:val="clear" w:color="auto" w:fill="D9D9D9" w:themeFill="background1" w:themeFillShade="D9"/>
          </w:tcPr>
          <w:p w14:paraId="68DC9904" w14:textId="7777777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2469" w:type="dxa"/>
            <w:tcBorders>
              <w:left w:val="single" w:sz="4" w:space="0" w:color="auto"/>
              <w:right w:val="single" w:sz="4" w:space="0" w:color="auto"/>
            </w:tcBorders>
            <w:shd w:val="clear" w:color="auto" w:fill="D9D9D9" w:themeFill="background1" w:themeFillShade="D9"/>
          </w:tcPr>
          <w:p w14:paraId="05FEF500" w14:textId="07CD44FF"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tcBorders>
              <w:left w:val="single" w:sz="4" w:space="0" w:color="auto"/>
            </w:tcBorders>
            <w:shd w:val="clear" w:color="auto" w:fill="D9D9D9" w:themeFill="background1" w:themeFillShade="D9"/>
          </w:tcPr>
          <w:p w14:paraId="4A1486FA" w14:textId="74EB67ED"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1098" w:type="dxa"/>
            <w:tcBorders>
              <w:left w:val="single" w:sz="4" w:space="0" w:color="auto"/>
            </w:tcBorders>
            <w:shd w:val="clear" w:color="auto" w:fill="D9D9D9" w:themeFill="background1" w:themeFillShade="D9"/>
          </w:tcPr>
          <w:p w14:paraId="5CC92686" w14:textId="7777777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C13110" w14:paraId="5C5E39A8" w14:textId="2BD7CA75" w:rsidTr="00C13110">
        <w:trPr>
          <w:trHeight w:val="281"/>
        </w:trPr>
        <w:tc>
          <w:tcPr>
            <w:cnfStyle w:val="001000000000" w:firstRow="0" w:lastRow="0" w:firstColumn="1" w:lastColumn="0" w:oddVBand="0" w:evenVBand="0" w:oddHBand="0" w:evenHBand="0" w:firstRowFirstColumn="0" w:firstRowLastColumn="0" w:lastRowFirstColumn="0" w:lastRowLastColumn="0"/>
            <w:tcW w:w="1947" w:type="dxa"/>
            <w:tcBorders>
              <w:left w:val="single" w:sz="4" w:space="0" w:color="auto"/>
              <w:right w:val="single" w:sz="4" w:space="0" w:color="auto"/>
            </w:tcBorders>
          </w:tcPr>
          <w:p w14:paraId="3F2A6D23" w14:textId="77777777" w:rsidR="00C13110" w:rsidRPr="00785F97" w:rsidRDefault="00C13110" w:rsidP="00437A2D">
            <w:pPr>
              <w:jc w:val="both"/>
              <w:rPr>
                <w:b w:val="0"/>
                <w:bCs w:val="0"/>
                <w:sz w:val="28"/>
                <w:szCs w:val="28"/>
              </w:rPr>
            </w:pPr>
            <w:r w:rsidRPr="00785F97">
              <w:rPr>
                <w:b w:val="0"/>
                <w:bCs w:val="0"/>
                <w:sz w:val="28"/>
                <w:szCs w:val="28"/>
              </w:rPr>
              <w:t>Recebida outro grupo</w:t>
            </w:r>
          </w:p>
        </w:tc>
        <w:tc>
          <w:tcPr>
            <w:tcW w:w="1810" w:type="dxa"/>
            <w:tcBorders>
              <w:left w:val="single" w:sz="4" w:space="0" w:color="auto"/>
              <w:right w:val="single" w:sz="4" w:space="0" w:color="auto"/>
            </w:tcBorders>
            <w:shd w:val="clear" w:color="auto" w:fill="D9D9D9" w:themeFill="background1" w:themeFillShade="D9"/>
          </w:tcPr>
          <w:p w14:paraId="49B6FA14" w14:textId="7777777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2469" w:type="dxa"/>
            <w:tcBorders>
              <w:left w:val="single" w:sz="4" w:space="0" w:color="auto"/>
              <w:right w:val="single" w:sz="4" w:space="0" w:color="auto"/>
            </w:tcBorders>
            <w:shd w:val="clear" w:color="auto" w:fill="D9D9D9" w:themeFill="background1" w:themeFillShade="D9"/>
          </w:tcPr>
          <w:p w14:paraId="0A0798E5" w14:textId="71E71900"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tcBorders>
              <w:left w:val="single" w:sz="4" w:space="0" w:color="auto"/>
            </w:tcBorders>
            <w:shd w:val="clear" w:color="auto" w:fill="D9D9D9" w:themeFill="background1" w:themeFillShade="D9"/>
          </w:tcPr>
          <w:p w14:paraId="59A9A650" w14:textId="2109A4E5"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1098" w:type="dxa"/>
            <w:tcBorders>
              <w:left w:val="single" w:sz="4" w:space="0" w:color="auto"/>
            </w:tcBorders>
            <w:shd w:val="clear" w:color="auto" w:fill="D9D9D9" w:themeFill="background1" w:themeFillShade="D9"/>
          </w:tcPr>
          <w:p w14:paraId="107EB3F0" w14:textId="7777777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C13110" w14:paraId="00D03448" w14:textId="67C9B1F6" w:rsidTr="00C13110">
        <w:trPr>
          <w:trHeight w:val="272"/>
        </w:trPr>
        <w:tc>
          <w:tcPr>
            <w:cnfStyle w:val="001000000000" w:firstRow="0" w:lastRow="0" w:firstColumn="1" w:lastColumn="0" w:oddVBand="0" w:evenVBand="0" w:oddHBand="0" w:evenHBand="0" w:firstRowFirstColumn="0" w:firstRowLastColumn="0" w:lastRowFirstColumn="0" w:lastRowLastColumn="0"/>
            <w:tcW w:w="1947" w:type="dxa"/>
            <w:tcBorders>
              <w:left w:val="single" w:sz="4" w:space="0" w:color="auto"/>
              <w:bottom w:val="single" w:sz="4" w:space="0" w:color="auto"/>
              <w:right w:val="single" w:sz="4" w:space="0" w:color="auto"/>
            </w:tcBorders>
          </w:tcPr>
          <w:p w14:paraId="25D6BFC5" w14:textId="77777777" w:rsidR="00C13110" w:rsidRPr="00785F97" w:rsidRDefault="00C13110" w:rsidP="00437A2D">
            <w:pPr>
              <w:jc w:val="both"/>
              <w:rPr>
                <w:b w:val="0"/>
                <w:bCs w:val="0"/>
                <w:sz w:val="28"/>
                <w:szCs w:val="28"/>
                <w:u w:val="single"/>
              </w:rPr>
            </w:pPr>
            <w:r w:rsidRPr="00785F97">
              <w:rPr>
                <w:sz w:val="28"/>
                <w:szCs w:val="28"/>
                <w:u w:val="single"/>
              </w:rPr>
              <w:t>Implementada</w:t>
            </w:r>
          </w:p>
        </w:tc>
        <w:tc>
          <w:tcPr>
            <w:tcW w:w="1810" w:type="dxa"/>
            <w:tcBorders>
              <w:left w:val="single" w:sz="4" w:space="0" w:color="auto"/>
              <w:right w:val="single" w:sz="4" w:space="0" w:color="auto"/>
            </w:tcBorders>
            <w:shd w:val="clear" w:color="auto" w:fill="D9D9D9" w:themeFill="background1" w:themeFillShade="D9"/>
          </w:tcPr>
          <w:p w14:paraId="4778BA27" w14:textId="7777777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2469" w:type="dxa"/>
            <w:tcBorders>
              <w:left w:val="single" w:sz="4" w:space="0" w:color="auto"/>
              <w:right w:val="single" w:sz="4" w:space="0" w:color="auto"/>
            </w:tcBorders>
            <w:shd w:val="clear" w:color="auto" w:fill="D9D9D9" w:themeFill="background1" w:themeFillShade="D9"/>
          </w:tcPr>
          <w:p w14:paraId="5AE9E7CE" w14:textId="0BA4AC75"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tcBorders>
              <w:left w:val="single" w:sz="4" w:space="0" w:color="auto"/>
            </w:tcBorders>
            <w:shd w:val="clear" w:color="auto" w:fill="D9D9D9" w:themeFill="background1" w:themeFillShade="D9"/>
          </w:tcPr>
          <w:p w14:paraId="3A87A4F6" w14:textId="6081496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1098" w:type="dxa"/>
            <w:tcBorders>
              <w:left w:val="single" w:sz="4" w:space="0" w:color="auto"/>
            </w:tcBorders>
            <w:shd w:val="clear" w:color="auto" w:fill="D9D9D9" w:themeFill="background1" w:themeFillShade="D9"/>
          </w:tcPr>
          <w:p w14:paraId="3FBD17EA" w14:textId="77777777" w:rsidR="00C13110" w:rsidRPr="00785F97" w:rsidRDefault="00C13110" w:rsidP="00437A2D">
            <w:pPr>
              <w:jc w:val="both"/>
              <w:cnfStyle w:val="000000000000" w:firstRow="0" w:lastRow="0" w:firstColumn="0" w:lastColumn="0" w:oddVBand="0" w:evenVBand="0" w:oddHBand="0" w:evenHBand="0" w:firstRowFirstColumn="0" w:firstRowLastColumn="0" w:lastRowFirstColumn="0" w:lastRowLastColumn="0"/>
              <w:rPr>
                <w:sz w:val="28"/>
                <w:szCs w:val="28"/>
              </w:rPr>
            </w:pPr>
          </w:p>
        </w:tc>
      </w:tr>
    </w:tbl>
    <w:p w14:paraId="38331973" w14:textId="77777777" w:rsidR="00C13110" w:rsidRDefault="00C13110" w:rsidP="00C13110">
      <w:pPr>
        <w:pStyle w:val="ListParagraph"/>
        <w:jc w:val="both"/>
        <w:rPr>
          <w:rFonts w:asciiTheme="minorBidi" w:hAnsiTheme="minorBidi"/>
          <w:sz w:val="24"/>
          <w:szCs w:val="24"/>
        </w:rPr>
      </w:pPr>
    </w:p>
    <w:p w14:paraId="4D7422EB" w14:textId="77777777" w:rsidR="00C13110" w:rsidRDefault="00C13110" w:rsidP="00C13110">
      <w:pPr>
        <w:rPr>
          <w:b/>
        </w:rPr>
      </w:pPr>
      <w:r w:rsidRPr="00EF3FBB">
        <w:rPr>
          <w:b/>
        </w:rPr>
        <w:t xml:space="preserve">Justificação </w:t>
      </w:r>
      <w:r>
        <w:rPr>
          <w:b/>
        </w:rPr>
        <w:t>da escolha</w:t>
      </w:r>
    </w:p>
    <w:p w14:paraId="7B6C722D" w14:textId="77777777" w:rsidR="00C13110" w:rsidRP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lastRenderedPageBreak/>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0A651C44"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63FA102D"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0B4B8663"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25B88F2A" w14:textId="5AAAB01A" w:rsidR="00C13110" w:rsidRDefault="00C13110" w:rsidP="00C13110"/>
    <w:p w14:paraId="75D14C4F" w14:textId="1B949A7D" w:rsidR="00C13110" w:rsidRDefault="00C13110" w:rsidP="00C13110">
      <w:r>
        <w:br w:type="page"/>
      </w:r>
    </w:p>
    <w:p w14:paraId="671B2A4B" w14:textId="77777777" w:rsidR="00C13110" w:rsidRDefault="00C13110" w:rsidP="00C13110"/>
    <w:p w14:paraId="61DAACC5" w14:textId="7652D05A" w:rsidR="00C13110" w:rsidRDefault="00C13110" w:rsidP="00C13110">
      <w:r>
        <w:rPr>
          <w:noProof/>
        </w:rPr>
        <mc:AlternateContent>
          <mc:Choice Requires="wps">
            <w:drawing>
              <wp:anchor distT="0" distB="0" distL="114300" distR="114300" simplePos="0" relativeHeight="251663872" behindDoc="0" locked="0" layoutInCell="1" allowOverlap="1" wp14:anchorId="08D8B5F3" wp14:editId="597DBCC1">
                <wp:simplePos x="0" y="0"/>
                <wp:positionH relativeFrom="column">
                  <wp:posOffset>-1612</wp:posOffset>
                </wp:positionH>
                <wp:positionV relativeFrom="paragraph">
                  <wp:posOffset>72634</wp:posOffset>
                </wp:positionV>
                <wp:extent cx="5111262" cy="1277816"/>
                <wp:effectExtent l="0" t="0" r="13335" b="17780"/>
                <wp:wrapNone/>
                <wp:docPr id="1409970990" name="Rectangle: Folded Corner 85"/>
                <wp:cNvGraphicFramePr/>
                <a:graphic xmlns:a="http://schemas.openxmlformats.org/drawingml/2006/main">
                  <a:graphicData uri="http://schemas.microsoft.com/office/word/2010/wordprocessingShape">
                    <wps:wsp>
                      <wps:cNvSpPr/>
                      <wps:spPr>
                        <a:xfrm>
                          <a:off x="0" y="0"/>
                          <a:ext cx="5111262" cy="1277816"/>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C3AD97" w14:textId="20D3D326" w:rsidR="00C13110" w:rsidRPr="00F9533C" w:rsidRDefault="00C13110" w:rsidP="00C13110">
                            <w:pPr>
                              <w:rPr>
                                <w:rFonts w:asciiTheme="majorHAnsi" w:hAnsiTheme="majorHAnsi"/>
                                <w:i/>
                                <w:iCs/>
                                <w:color w:val="000000" w:themeColor="text1"/>
                                <w:sz w:val="20"/>
                                <w:szCs w:val="20"/>
                              </w:rPr>
                            </w:pPr>
                            <w:r>
                              <w:rPr>
                                <w:rFonts w:asciiTheme="majorHAnsi" w:hAnsiTheme="majorHAnsi"/>
                                <w:i/>
                                <w:iCs/>
                                <w:color w:val="000000" w:themeColor="text1"/>
                                <w:sz w:val="20"/>
                                <w:szCs w:val="20"/>
                              </w:rPr>
                              <w:t>Nas próximas</w:t>
                            </w:r>
                            <w:r w:rsidR="00DA50B7">
                              <w:rPr>
                                <w:rFonts w:asciiTheme="majorHAnsi" w:hAnsiTheme="majorHAnsi"/>
                                <w:i/>
                                <w:iCs/>
                                <w:color w:val="000000" w:themeColor="text1"/>
                                <w:sz w:val="20"/>
                                <w:szCs w:val="20"/>
                              </w:rPr>
                              <w:t xml:space="preserve"> quatro</w:t>
                            </w:r>
                            <w:r>
                              <w:rPr>
                                <w:rFonts w:asciiTheme="majorHAnsi" w:hAnsiTheme="majorHAnsi"/>
                                <w:i/>
                                <w:iCs/>
                                <w:color w:val="000000" w:themeColor="text1"/>
                                <w:sz w:val="20"/>
                                <w:szCs w:val="20"/>
                              </w:rPr>
                              <w:t xml:space="preserve"> secções devem, na descrição, </w:t>
                            </w:r>
                            <w:r w:rsidRPr="00F9533C">
                              <w:rPr>
                                <w:rFonts w:asciiTheme="majorHAnsi" w:hAnsiTheme="majorHAnsi"/>
                                <w:i/>
                                <w:iCs/>
                                <w:color w:val="000000" w:themeColor="text1"/>
                                <w:sz w:val="20"/>
                                <w:szCs w:val="20"/>
                              </w:rPr>
                              <w:t xml:space="preserve"> </w:t>
                            </w:r>
                            <w:r>
                              <w:rPr>
                                <w:rFonts w:asciiTheme="majorHAnsi" w:hAnsiTheme="majorHAnsi"/>
                                <w:i/>
                                <w:iCs/>
                                <w:color w:val="000000" w:themeColor="text1"/>
                                <w:sz w:val="20"/>
                                <w:szCs w:val="20"/>
                              </w:rPr>
                              <w:t>resumidamente descrever num texto escorreito e legível, a forma como foi implementada.</w:t>
                            </w:r>
                            <w:r w:rsidRPr="00F9533C">
                              <w:rPr>
                                <w:rFonts w:asciiTheme="majorHAnsi" w:hAnsiTheme="majorHAnsi"/>
                                <w:i/>
                                <w:iCs/>
                                <w:color w:val="000000" w:themeColor="text1"/>
                                <w:sz w:val="20"/>
                                <w:szCs w:val="20"/>
                              </w:rPr>
                              <w:t xml:space="preserve"> </w:t>
                            </w:r>
                            <w:r>
                              <w:rPr>
                                <w:rFonts w:asciiTheme="majorHAnsi" w:hAnsiTheme="majorHAnsi"/>
                                <w:i/>
                                <w:iCs/>
                                <w:color w:val="000000" w:themeColor="text1"/>
                                <w:sz w:val="20"/>
                                <w:szCs w:val="20"/>
                              </w:rPr>
                              <w:t xml:space="preserve"> Têm de ficar muito explicitamente indicado a o que não resultou da especificação inicial (cor preta), o que foi aproveitado da especificação que receberam de outro grupo  cor azul) e o que resultou de ideias posteriores vossas (cor verde). Na justificação sejam muito objectivos a explicar a razão de terem alterado a especificação inicial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8B5F3" id="_x0000_s1235" type="#_x0000_t65" style="position:absolute;margin-left:-.15pt;margin-top:5.7pt;width:402.45pt;height:10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" adj="18000" fillcolor="#b8cce4 [1300]" strokecolor="#b8cce4 [1300]" strokeweight="2pt">
                <v:textbox inset=",0,,0">
                  <w:txbxContent>
                    <w:p w14:paraId="61C3AD97" w14:textId="20D3D326" w:rsidR="00C13110" w:rsidRPr="00F9533C" w:rsidRDefault="00C13110" w:rsidP="00C13110">
                      <w:pPr>
                        <w:rPr>
                          <w:rFonts w:asciiTheme="majorHAnsi" w:hAnsiTheme="majorHAnsi"/>
                          <w:i/>
                          <w:iCs/>
                          <w:color w:val="000000" w:themeColor="text1"/>
                          <w:sz w:val="20"/>
                          <w:szCs w:val="20"/>
                        </w:rPr>
                      </w:pPr>
                      <w:r>
                        <w:rPr>
                          <w:rFonts w:asciiTheme="majorHAnsi" w:hAnsiTheme="majorHAnsi"/>
                          <w:i/>
                          <w:iCs/>
                          <w:color w:val="000000" w:themeColor="text1"/>
                          <w:sz w:val="20"/>
                          <w:szCs w:val="20"/>
                        </w:rPr>
                        <w:t>Nas próximas</w:t>
                      </w:r>
                      <w:r w:rsidR="00DA50B7">
                        <w:rPr>
                          <w:rFonts w:asciiTheme="majorHAnsi" w:hAnsiTheme="majorHAnsi"/>
                          <w:i/>
                          <w:iCs/>
                          <w:color w:val="000000" w:themeColor="text1"/>
                          <w:sz w:val="20"/>
                          <w:szCs w:val="20"/>
                        </w:rPr>
                        <w:t xml:space="preserve"> quatro</w:t>
                      </w:r>
                      <w:r>
                        <w:rPr>
                          <w:rFonts w:asciiTheme="majorHAnsi" w:hAnsiTheme="majorHAnsi"/>
                          <w:i/>
                          <w:iCs/>
                          <w:color w:val="000000" w:themeColor="text1"/>
                          <w:sz w:val="20"/>
                          <w:szCs w:val="20"/>
                        </w:rPr>
                        <w:t xml:space="preserve"> secções devem, na descrição, </w:t>
                      </w:r>
                      <w:r w:rsidRPr="00F9533C">
                        <w:rPr>
                          <w:rFonts w:asciiTheme="majorHAnsi" w:hAnsiTheme="majorHAnsi"/>
                          <w:i/>
                          <w:iCs/>
                          <w:color w:val="000000" w:themeColor="text1"/>
                          <w:sz w:val="20"/>
                          <w:szCs w:val="20"/>
                        </w:rPr>
                        <w:t xml:space="preserve"> </w:t>
                      </w:r>
                      <w:r>
                        <w:rPr>
                          <w:rFonts w:asciiTheme="majorHAnsi" w:hAnsiTheme="majorHAnsi"/>
                          <w:i/>
                          <w:iCs/>
                          <w:color w:val="000000" w:themeColor="text1"/>
                          <w:sz w:val="20"/>
                          <w:szCs w:val="20"/>
                        </w:rPr>
                        <w:t>resumidamente descrever num texto escorreito e legível, a forma como foi implementada.</w:t>
                      </w:r>
                      <w:r w:rsidRPr="00F9533C">
                        <w:rPr>
                          <w:rFonts w:asciiTheme="majorHAnsi" w:hAnsiTheme="majorHAnsi"/>
                          <w:i/>
                          <w:iCs/>
                          <w:color w:val="000000" w:themeColor="text1"/>
                          <w:sz w:val="20"/>
                          <w:szCs w:val="20"/>
                        </w:rPr>
                        <w:t xml:space="preserve"> </w:t>
                      </w:r>
                      <w:r>
                        <w:rPr>
                          <w:rFonts w:asciiTheme="majorHAnsi" w:hAnsiTheme="majorHAnsi"/>
                          <w:i/>
                          <w:iCs/>
                          <w:color w:val="000000" w:themeColor="text1"/>
                          <w:sz w:val="20"/>
                          <w:szCs w:val="20"/>
                        </w:rPr>
                        <w:t xml:space="preserve"> Têm de ficar muito explicitamente indicado a o que não resultou da especificação inicial (cor preta), o que foi aproveitado da especificação que receberam de outro grupo  cor azul) e o que resultou de ideias posteriores vossas (cor verde). Na justificação sejam muito objectivos a explicar a razão de terem alterado a especificação inicial</w:t>
                      </w:r>
                    </w:p>
                  </w:txbxContent>
                </v:textbox>
              </v:shape>
            </w:pict>
          </mc:Fallback>
        </mc:AlternateContent>
      </w:r>
    </w:p>
    <w:p w14:paraId="603BF470" w14:textId="5FA00008" w:rsidR="00C13110" w:rsidRDefault="00C13110" w:rsidP="00C13110"/>
    <w:p w14:paraId="3D6329F6" w14:textId="04DB4C07" w:rsidR="00C13110" w:rsidRDefault="00C13110" w:rsidP="00C13110"/>
    <w:p w14:paraId="5983108D" w14:textId="4390CBA3" w:rsidR="00C13110" w:rsidRDefault="00C13110" w:rsidP="00C13110"/>
    <w:p w14:paraId="0835689B" w14:textId="77777777" w:rsidR="00DA50B7" w:rsidRDefault="00DA50B7" w:rsidP="00C13110">
      <w:pPr>
        <w:rPr>
          <w:sz w:val="28"/>
          <w:szCs w:val="28"/>
        </w:rPr>
      </w:pPr>
    </w:p>
    <w:p w14:paraId="0C89DDF5" w14:textId="57A8F7C0" w:rsidR="00C13110" w:rsidRDefault="00C13110" w:rsidP="00C13110">
      <w:pPr>
        <w:rPr>
          <w:sz w:val="28"/>
          <w:szCs w:val="28"/>
        </w:rPr>
      </w:pPr>
      <w:r w:rsidRPr="00C13110">
        <w:rPr>
          <w:sz w:val="28"/>
          <w:szCs w:val="28"/>
        </w:rPr>
        <w:t>Por exemplo</w:t>
      </w:r>
      <w:r>
        <w:rPr>
          <w:sz w:val="28"/>
          <w:szCs w:val="28"/>
        </w:rPr>
        <w:t xml:space="preserve"> (não necessariamente correcto),  para deteção de valores anómalos:</w:t>
      </w:r>
    </w:p>
    <w:p w14:paraId="7F3092FA"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1 Descrição</w:t>
      </w:r>
    </w:p>
    <w:p w14:paraId="05838D17" w14:textId="63B93A1A" w:rsidR="00C13110" w:rsidRP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 xml:space="preserve">Tratámos dados anómalos resultantes de formatos de datas inválidos (por exemplo, meses com mais de 31 dias), </w:t>
      </w:r>
      <w:r w:rsidRPr="00C13110">
        <w:rPr>
          <w:iCs/>
          <w:color w:val="548DD4" w:themeColor="text2" w:themeTint="99"/>
          <w:sz w:val="28"/>
          <w:szCs w:val="28"/>
        </w:rPr>
        <w:t xml:space="preserve">e também </w:t>
      </w:r>
      <w:r>
        <w:rPr>
          <w:iCs/>
          <w:color w:val="548DD4" w:themeColor="text2" w:themeTint="99"/>
          <w:sz w:val="28"/>
          <w:szCs w:val="28"/>
        </w:rPr>
        <w:t>c</w:t>
      </w:r>
      <w:r w:rsidRPr="00C13110">
        <w:rPr>
          <w:iCs/>
          <w:color w:val="548DD4" w:themeColor="text2" w:themeTint="99"/>
          <w:sz w:val="28"/>
          <w:szCs w:val="28"/>
        </w:rPr>
        <w:t>onsiderámos sons negativos como anómalos</w:t>
      </w:r>
      <w:r>
        <w:rPr>
          <w:iCs/>
          <w:sz w:val="28"/>
          <w:szCs w:val="28"/>
        </w:rPr>
        <w:t xml:space="preserve">. </w:t>
      </w:r>
      <w:r w:rsidRPr="00C13110">
        <w:rPr>
          <w:iCs/>
          <w:color w:val="00B050"/>
          <w:sz w:val="28"/>
          <w:szCs w:val="28"/>
        </w:rPr>
        <w:t xml:space="preserve">Os dados anómalos foram </w:t>
      </w:r>
      <w:r>
        <w:rPr>
          <w:iCs/>
          <w:color w:val="00B050"/>
          <w:sz w:val="28"/>
          <w:szCs w:val="28"/>
        </w:rPr>
        <w:t>assinalados na coleção como anómalos em vez de serem apagados</w:t>
      </w:r>
    </w:p>
    <w:p w14:paraId="22C86008"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2 Justificação das alterações caso tenham havido</w:t>
      </w:r>
    </w:p>
    <w:p w14:paraId="457187AA" w14:textId="4B24BCC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Tínhamo-nos esquecido dos valores negativos do som e achamos que pode ser útil alguém querer consultar os valores anómalos posteriormente.</w:t>
      </w:r>
    </w:p>
    <w:p w14:paraId="1FD71153" w14:textId="79581DF6" w:rsidR="00DA50B7" w:rsidRDefault="00DA50B7">
      <w:pPr>
        <w:rPr>
          <w:sz w:val="28"/>
          <w:szCs w:val="28"/>
        </w:rPr>
      </w:pPr>
      <w:r>
        <w:rPr>
          <w:sz w:val="28"/>
          <w:szCs w:val="28"/>
        </w:rPr>
        <w:br w:type="page"/>
      </w:r>
    </w:p>
    <w:p w14:paraId="2AE75C9D" w14:textId="05756579" w:rsidR="00C13110" w:rsidRDefault="00C13110" w:rsidP="00C13110">
      <w:pPr>
        <w:pStyle w:val="Heading2"/>
      </w:pPr>
      <w:bookmarkStart w:id="170" w:name="_Toc181616442"/>
      <w:r>
        <w:lastRenderedPageBreak/>
        <w:t>Tratamento de dados anómalos (valores de sensores errados)</w:t>
      </w:r>
      <w:bookmarkEnd w:id="170"/>
    </w:p>
    <w:p w14:paraId="5CAE7148" w14:textId="51A9E075"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1 Descrição</w:t>
      </w:r>
    </w:p>
    <w:p w14:paraId="2DF3270D"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4ECA8BA9"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3FCC2E80"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1F092BCF" w14:textId="4B5CBD04"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2 Justificação das alterações caso tenham havido</w:t>
      </w:r>
    </w:p>
    <w:p w14:paraId="3B4B7FBF"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A708B24"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2A96CC3B"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0C453F98" w14:textId="77777777" w:rsidR="00DA50B7" w:rsidRDefault="00DA50B7">
      <w:pPr>
        <w:rPr>
          <w:rFonts w:asciiTheme="majorHAnsi" w:eastAsiaTheme="majorEastAsia" w:hAnsiTheme="majorHAnsi" w:cstheme="majorBidi"/>
          <w:i/>
          <w:color w:val="365F91" w:themeColor="accent1" w:themeShade="BF"/>
          <w:sz w:val="26"/>
          <w:szCs w:val="26"/>
        </w:rPr>
      </w:pPr>
      <w:r>
        <w:br w:type="page"/>
      </w:r>
    </w:p>
    <w:p w14:paraId="234C84DF" w14:textId="16815F25" w:rsidR="008446C6" w:rsidRDefault="005D6F10" w:rsidP="008446C6">
      <w:pPr>
        <w:pStyle w:val="Heading2"/>
      </w:pPr>
      <w:r>
        <w:lastRenderedPageBreak/>
        <w:t xml:space="preserve"> </w:t>
      </w:r>
      <w:bookmarkStart w:id="171" w:name="_Toc181616443"/>
      <w:r w:rsidR="008446C6">
        <w:t>Tratamento de outliers de temperaturas</w:t>
      </w:r>
      <w:bookmarkEnd w:id="171"/>
    </w:p>
    <w:p w14:paraId="2808E879"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1 Descrição</w:t>
      </w:r>
    </w:p>
    <w:p w14:paraId="78CB35DB"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26DE12D6"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30857462"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0ACEA8E0"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2 Justificação das alterações caso tenham havido</w:t>
      </w:r>
    </w:p>
    <w:p w14:paraId="3531419D"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3DAEEC44"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AAACA6F"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CC19AC1" w14:textId="6C644E0D" w:rsidR="00C13110" w:rsidRDefault="00C13110">
      <w:r>
        <w:br w:type="page"/>
      </w:r>
    </w:p>
    <w:p w14:paraId="5F133DC2" w14:textId="77777777" w:rsidR="00C13110" w:rsidRPr="00C13110" w:rsidRDefault="00C13110"/>
    <w:p w14:paraId="20FF018F" w14:textId="3D801FAD" w:rsidR="00C13110" w:rsidRDefault="00C13110" w:rsidP="00C13110">
      <w:pPr>
        <w:pStyle w:val="Heading2"/>
      </w:pPr>
      <w:bookmarkStart w:id="172" w:name="_Toc181616444"/>
      <w:r>
        <w:t>Tratamento de Alertas de Som</w:t>
      </w:r>
      <w:bookmarkEnd w:id="172"/>
      <w:r>
        <w:t xml:space="preserve"> </w:t>
      </w:r>
    </w:p>
    <w:p w14:paraId="6AFFF5CC"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1 Descrição</w:t>
      </w:r>
    </w:p>
    <w:p w14:paraId="788587FA"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35BE7164"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6610CEA3"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2DD41DBB"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2 Justificação das alterações caso tenham havido</w:t>
      </w:r>
    </w:p>
    <w:p w14:paraId="3D855298"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3EBE6BE2"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2A3D8EB3"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6D303C18" w14:textId="6E7E5DBA" w:rsidR="008446C6" w:rsidRPr="008446C6" w:rsidRDefault="008446C6" w:rsidP="008446C6">
      <w:pPr>
        <w:rPr>
          <w:lang w:val="pt-BR"/>
        </w:rPr>
      </w:pPr>
    </w:p>
    <w:p w14:paraId="00DE8FE7" w14:textId="5806217F" w:rsidR="00C13110" w:rsidRDefault="00C13110">
      <w:r>
        <w:br w:type="page"/>
      </w:r>
    </w:p>
    <w:p w14:paraId="10C18BCB" w14:textId="2FB89A59" w:rsidR="00C13110" w:rsidRDefault="00C13110" w:rsidP="00C13110">
      <w:pPr>
        <w:pStyle w:val="Heading2"/>
      </w:pPr>
      <w:bookmarkStart w:id="173" w:name="_Toc181616445"/>
      <w:r w:rsidRPr="00E61B63">
        <w:lastRenderedPageBreak/>
        <w:t xml:space="preserve">Tratamento de número de </w:t>
      </w:r>
      <w:r>
        <w:t>marsamis</w:t>
      </w:r>
      <w:r w:rsidRPr="00E61B63">
        <w:t xml:space="preserve"> numa sala</w:t>
      </w:r>
      <w:r>
        <w:t xml:space="preserve"> (obter pontuação)</w:t>
      </w:r>
      <w:bookmarkEnd w:id="173"/>
    </w:p>
    <w:p w14:paraId="5385D082"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1 Descrição</w:t>
      </w:r>
    </w:p>
    <w:p w14:paraId="4F9CEE95"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52799E6C"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1EBF7C57"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p>
    <w:p w14:paraId="3311C6AF"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iCs/>
          <w:sz w:val="28"/>
          <w:szCs w:val="28"/>
        </w:rPr>
      </w:pPr>
      <w:r>
        <w:rPr>
          <w:iCs/>
          <w:sz w:val="28"/>
          <w:szCs w:val="28"/>
        </w:rPr>
        <w:t>2 Justificação das alterações caso tenham havido</w:t>
      </w:r>
    </w:p>
    <w:p w14:paraId="4C000070"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371DB2DD"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09638A87" w14:textId="77777777" w:rsidR="00C13110" w:rsidRDefault="00C13110" w:rsidP="00C131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A13C6D1" w14:textId="72259742" w:rsidR="008446C6" w:rsidRDefault="008446C6">
      <w:pPr>
        <w:rPr>
          <w:lang w:val="pt-BR"/>
        </w:rPr>
      </w:pPr>
      <w:r>
        <w:rPr>
          <w:lang w:val="pt-BR"/>
        </w:rPr>
        <w:br w:type="page"/>
      </w:r>
    </w:p>
    <w:p w14:paraId="5DEAE581" w14:textId="6E193BA3" w:rsidR="00DA50B7" w:rsidRDefault="00DA50B7" w:rsidP="00DA50B7">
      <w:pPr>
        <w:pStyle w:val="Heading2"/>
      </w:pPr>
      <w:bookmarkStart w:id="174" w:name="_Toc181616446"/>
      <w:r>
        <w:rPr>
          <w:noProof/>
        </w:rPr>
        <w:lastRenderedPageBreak/>
        <mc:AlternateContent>
          <mc:Choice Requires="wps">
            <w:drawing>
              <wp:anchor distT="0" distB="0" distL="114300" distR="114300" simplePos="0" relativeHeight="251664896" behindDoc="0" locked="0" layoutInCell="1" allowOverlap="1" wp14:anchorId="2FD90847" wp14:editId="5D2E000D">
                <wp:simplePos x="0" y="0"/>
                <wp:positionH relativeFrom="column">
                  <wp:posOffset>121480</wp:posOffset>
                </wp:positionH>
                <wp:positionV relativeFrom="paragraph">
                  <wp:posOffset>548249</wp:posOffset>
                </wp:positionV>
                <wp:extent cx="5017135" cy="1693985"/>
                <wp:effectExtent l="0" t="0" r="12065" b="20955"/>
                <wp:wrapNone/>
                <wp:docPr id="614494599" name="Rectangle: Folded Corner 85"/>
                <wp:cNvGraphicFramePr/>
                <a:graphic xmlns:a="http://schemas.openxmlformats.org/drawingml/2006/main">
                  <a:graphicData uri="http://schemas.microsoft.com/office/word/2010/wordprocessingShape">
                    <wps:wsp>
                      <wps:cNvSpPr/>
                      <wps:spPr>
                        <a:xfrm>
                          <a:off x="0" y="0"/>
                          <a:ext cx="5017135" cy="1693985"/>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856119" w14:textId="50066103" w:rsidR="00DA50B7" w:rsidRDefault="00DA50B7" w:rsidP="00DA50B7">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deverão ser </w:t>
                            </w:r>
                            <w:r w:rsidR="006B4461">
                              <w:rPr>
                                <w:rFonts w:asciiTheme="majorHAnsi" w:eastAsiaTheme="majorEastAsia" w:hAnsiTheme="majorHAnsi" w:cstheme="majorBidi"/>
                                <w:i/>
                                <w:color w:val="000000" w:themeColor="text1"/>
                                <w:sz w:val="20"/>
                                <w:szCs w:val="20"/>
                              </w:rPr>
                              <w:t>l</w:t>
                            </w:r>
                            <w:r w:rsidR="005D6F10">
                              <w:rPr>
                                <w:rFonts w:asciiTheme="majorHAnsi" w:eastAsiaTheme="majorEastAsia" w:hAnsiTheme="majorHAnsi" w:cstheme="majorBidi"/>
                                <w:i/>
                                <w:color w:val="000000" w:themeColor="text1"/>
                                <w:sz w:val="20"/>
                                <w:szCs w:val="20"/>
                              </w:rPr>
                              <w:t>ista</w:t>
                            </w:r>
                            <w:r w:rsidR="006B4461">
                              <w:rPr>
                                <w:rFonts w:asciiTheme="majorHAnsi" w:eastAsiaTheme="majorEastAsia" w:hAnsiTheme="majorHAnsi" w:cstheme="majorBidi"/>
                                <w:i/>
                                <w:color w:val="000000" w:themeColor="text1"/>
                                <w:sz w:val="20"/>
                                <w:szCs w:val="20"/>
                              </w:rPr>
                              <w:t>dos</w:t>
                            </w:r>
                            <w:r w:rsidR="005D6F10">
                              <w:rPr>
                                <w:rFonts w:asciiTheme="majorHAnsi" w:eastAsiaTheme="majorEastAsia" w:hAnsiTheme="majorHAnsi" w:cstheme="majorBidi"/>
                                <w:i/>
                                <w:color w:val="000000" w:themeColor="text1"/>
                                <w:sz w:val="20"/>
                                <w:szCs w:val="20"/>
                              </w:rPr>
                              <w:t xml:space="preserve"> os SP que implementam mecanismos anteriores. Na quarta coluna têm de colocar um dos seguintes símbolos:</w:t>
                            </w:r>
                          </w:p>
                          <w:p w14:paraId="3BE40864" w14:textId="77A6B407"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22F92519" w14:textId="096E6B33"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5CBF3FF8" w14:textId="0AD39E23"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0315200C" w14:textId="6C1343D0"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7E814EC4" w14:textId="78736A87"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41B7BD33" w14:textId="77777777" w:rsidR="005D6F10" w:rsidRDefault="005D6F10" w:rsidP="005D6F10">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5D60DFDC" w14:textId="77777777" w:rsidR="005D6F10" w:rsidRDefault="005D6F10" w:rsidP="00DA50B7">
                            <w:pPr>
                              <w:rPr>
                                <w:rFonts w:asciiTheme="majorHAnsi" w:eastAsiaTheme="majorEastAsia" w:hAnsiTheme="majorHAnsi" w:cstheme="majorBidi"/>
                                <w:i/>
                                <w:color w:val="000000" w:themeColor="text1"/>
                                <w:sz w:val="20"/>
                                <w:szCs w:val="20"/>
                              </w:rPr>
                            </w:pPr>
                          </w:p>
                          <w:p w14:paraId="5693B88B" w14:textId="77777777" w:rsidR="005D6F10" w:rsidRPr="00A952CD" w:rsidRDefault="005D6F10" w:rsidP="00DA50B7">
                            <w:pPr>
                              <w:rPr>
                                <w:rFonts w:asciiTheme="majorHAnsi" w:eastAsiaTheme="majorEastAsia" w:hAnsiTheme="majorHAnsi" w:cstheme="majorBidi"/>
                                <w:i/>
                                <w:color w:val="000000" w:themeColor="text1"/>
                                <w:sz w:val="20"/>
                                <w:szCs w:val="20"/>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90847" id="_x0000_s1236" type="#_x0000_t65" style="position:absolute;left:0;text-align:left;margin-left:9.55pt;margin-top:43.15pt;width:395.05pt;height:133.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" adj="18000" fillcolor="#b8cce4 [1300]" strokecolor="#b8cce4 [1300]" strokeweight="2pt">
                <v:textbox inset=",0,,0">
                  <w:txbxContent>
                    <w:p w14:paraId="7E856119" w14:textId="50066103" w:rsidR="00DA50B7" w:rsidRDefault="00DA50B7" w:rsidP="00DA50B7">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deverão ser </w:t>
                      </w:r>
                      <w:r w:rsidR="006B4461">
                        <w:rPr>
                          <w:rFonts w:asciiTheme="majorHAnsi" w:eastAsiaTheme="majorEastAsia" w:hAnsiTheme="majorHAnsi" w:cstheme="majorBidi"/>
                          <w:i/>
                          <w:color w:val="000000" w:themeColor="text1"/>
                          <w:sz w:val="20"/>
                          <w:szCs w:val="20"/>
                        </w:rPr>
                        <w:t>l</w:t>
                      </w:r>
                      <w:r w:rsidR="005D6F10">
                        <w:rPr>
                          <w:rFonts w:asciiTheme="majorHAnsi" w:eastAsiaTheme="majorEastAsia" w:hAnsiTheme="majorHAnsi" w:cstheme="majorBidi"/>
                          <w:i/>
                          <w:color w:val="000000" w:themeColor="text1"/>
                          <w:sz w:val="20"/>
                          <w:szCs w:val="20"/>
                        </w:rPr>
                        <w:t>ista</w:t>
                      </w:r>
                      <w:r w:rsidR="006B4461">
                        <w:rPr>
                          <w:rFonts w:asciiTheme="majorHAnsi" w:eastAsiaTheme="majorEastAsia" w:hAnsiTheme="majorHAnsi" w:cstheme="majorBidi"/>
                          <w:i/>
                          <w:color w:val="000000" w:themeColor="text1"/>
                          <w:sz w:val="20"/>
                          <w:szCs w:val="20"/>
                        </w:rPr>
                        <w:t>dos</w:t>
                      </w:r>
                      <w:r w:rsidR="005D6F10">
                        <w:rPr>
                          <w:rFonts w:asciiTheme="majorHAnsi" w:eastAsiaTheme="majorEastAsia" w:hAnsiTheme="majorHAnsi" w:cstheme="majorBidi"/>
                          <w:i/>
                          <w:color w:val="000000" w:themeColor="text1"/>
                          <w:sz w:val="20"/>
                          <w:szCs w:val="20"/>
                        </w:rPr>
                        <w:t xml:space="preserve"> os SP que implementam mecanismos anteriores. Na quarta coluna têm de colocar um dos seguintes símbolos:</w:t>
                      </w:r>
                    </w:p>
                    <w:p w14:paraId="3BE40864" w14:textId="77A6B407"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22F92519" w14:textId="096E6B33"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5CBF3FF8" w14:textId="0AD39E23"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0315200C" w14:textId="6C1343D0"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7E814EC4" w14:textId="78736A87" w:rsidR="005D6F10" w:rsidRDefault="005D6F10" w:rsidP="005D6F10">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41B7BD33" w14:textId="77777777" w:rsidR="005D6F10" w:rsidRDefault="005D6F10" w:rsidP="005D6F10">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5D60DFDC" w14:textId="77777777" w:rsidR="005D6F10" w:rsidRDefault="005D6F10" w:rsidP="00DA50B7">
                      <w:pPr>
                        <w:rPr>
                          <w:rFonts w:asciiTheme="majorHAnsi" w:eastAsiaTheme="majorEastAsia" w:hAnsiTheme="majorHAnsi" w:cstheme="majorBidi"/>
                          <w:i/>
                          <w:color w:val="000000" w:themeColor="text1"/>
                          <w:sz w:val="20"/>
                          <w:szCs w:val="20"/>
                        </w:rPr>
                      </w:pPr>
                    </w:p>
                    <w:p w14:paraId="5693B88B" w14:textId="77777777" w:rsidR="005D6F10" w:rsidRPr="00A952CD" w:rsidRDefault="005D6F10" w:rsidP="00DA50B7">
                      <w:pPr>
                        <w:rPr>
                          <w:rFonts w:asciiTheme="majorHAnsi" w:eastAsiaTheme="majorEastAsia" w:hAnsiTheme="majorHAnsi" w:cstheme="majorBidi"/>
                          <w:i/>
                          <w:color w:val="000000" w:themeColor="text1"/>
                          <w:sz w:val="20"/>
                          <w:szCs w:val="20"/>
                        </w:rPr>
                      </w:pPr>
                    </w:p>
                  </w:txbxContent>
                </v:textbox>
              </v:shape>
            </w:pict>
          </mc:Fallback>
        </mc:AlternateContent>
      </w:r>
      <w:r>
        <w:t>Implementação de Store</w:t>
      </w:r>
      <w:r w:rsidR="006B4461">
        <w:t>d</w:t>
      </w:r>
      <w:r>
        <w:t xml:space="preserve"> Procedures SQL de apoio à migração e tratamento de dados</w:t>
      </w:r>
      <w:bookmarkEnd w:id="174"/>
    </w:p>
    <w:p w14:paraId="17737596" w14:textId="77777777" w:rsidR="00DA50B7" w:rsidRDefault="00DA50B7" w:rsidP="00DA50B7"/>
    <w:p w14:paraId="4372A84D" w14:textId="77777777" w:rsidR="00DA50B7" w:rsidRDefault="00DA50B7" w:rsidP="00DA50B7"/>
    <w:p w14:paraId="47E078B2" w14:textId="77777777" w:rsidR="005D6F10" w:rsidRDefault="005D6F10" w:rsidP="00DA50B7"/>
    <w:p w14:paraId="091BAB2C" w14:textId="77777777" w:rsidR="005D6F10" w:rsidRDefault="005D6F10" w:rsidP="00DA50B7"/>
    <w:p w14:paraId="78CD706E" w14:textId="77777777" w:rsidR="005D6F10" w:rsidRDefault="005D6F10" w:rsidP="00DA50B7"/>
    <w:p w14:paraId="69E35C5D" w14:textId="77777777" w:rsidR="005D6F10" w:rsidRDefault="005D6F10" w:rsidP="00DA50B7"/>
    <w:tbl>
      <w:tblPr>
        <w:tblStyle w:val="GridTable1Light"/>
        <w:tblW w:w="8494" w:type="dxa"/>
        <w:tblLayout w:type="fixed"/>
        <w:tblLook w:val="04A0" w:firstRow="1" w:lastRow="0" w:firstColumn="1" w:lastColumn="0" w:noHBand="0" w:noVBand="1"/>
      </w:tblPr>
      <w:tblGrid>
        <w:gridCol w:w="1252"/>
        <w:gridCol w:w="2618"/>
        <w:gridCol w:w="3922"/>
        <w:gridCol w:w="702"/>
      </w:tblGrid>
      <w:tr w:rsidR="005D6F10" w:rsidRPr="00AB4D00" w14:paraId="4008E501" w14:textId="5ABD8648" w:rsidTr="005D6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000000" w:themeFill="text1"/>
          </w:tcPr>
          <w:p w14:paraId="029A3554" w14:textId="77777777" w:rsidR="005D6F10" w:rsidRPr="00AB4D00" w:rsidRDefault="005D6F10" w:rsidP="00437A2D">
            <w:pPr>
              <w:jc w:val="center"/>
              <w:rPr>
                <w:rFonts w:ascii="Courier New" w:hAnsi="Courier New" w:cs="Courier New"/>
                <w:sz w:val="20"/>
                <w:szCs w:val="20"/>
              </w:rPr>
            </w:pPr>
            <w:r w:rsidRPr="00AB4D00">
              <w:rPr>
                <w:rFonts w:ascii="Courier New" w:hAnsi="Courier New" w:cs="Courier New"/>
                <w:sz w:val="20"/>
                <w:szCs w:val="20"/>
              </w:rPr>
              <w:t xml:space="preserve">Nome </w:t>
            </w:r>
            <w:r>
              <w:rPr>
                <w:rFonts w:ascii="Courier New" w:hAnsi="Courier New" w:cs="Courier New"/>
                <w:sz w:val="20"/>
                <w:szCs w:val="20"/>
              </w:rPr>
              <w:t>SP</w:t>
            </w:r>
          </w:p>
        </w:tc>
        <w:tc>
          <w:tcPr>
            <w:tcW w:w="2618" w:type="dxa"/>
            <w:shd w:val="clear" w:color="auto" w:fill="000000" w:themeFill="text1"/>
          </w:tcPr>
          <w:p w14:paraId="70FC8465" w14:textId="77777777" w:rsidR="005D6F10" w:rsidRPr="00AB4D00" w:rsidRDefault="005D6F10"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Pr>
                <w:rFonts w:ascii="Courier New" w:hAnsi="Courier New" w:cs="Courier New"/>
                <w:sz w:val="20"/>
                <w:szCs w:val="20"/>
              </w:rPr>
              <w:t>Argumentos</w:t>
            </w:r>
          </w:p>
        </w:tc>
        <w:tc>
          <w:tcPr>
            <w:tcW w:w="3922" w:type="dxa"/>
            <w:shd w:val="clear" w:color="auto" w:fill="000000" w:themeFill="text1"/>
          </w:tcPr>
          <w:p w14:paraId="49B41109" w14:textId="4FB066F1" w:rsidR="005D6F10" w:rsidRDefault="005D6F10"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0"/>
                <w:szCs w:val="20"/>
              </w:rPr>
            </w:pPr>
            <w:r>
              <w:rPr>
                <w:rFonts w:ascii="Courier New" w:hAnsi="Courier New" w:cs="Courier New"/>
                <w:sz w:val="20"/>
                <w:szCs w:val="20"/>
              </w:rPr>
              <w:t>Descrição</w:t>
            </w:r>
          </w:p>
          <w:p w14:paraId="22700F55" w14:textId="0C55914E" w:rsidR="005D6F10" w:rsidRPr="00AB4D00" w:rsidRDefault="005D6F10"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Pr>
                <w:rFonts w:ascii="Courier New" w:hAnsi="Courier New" w:cs="Courier New"/>
                <w:sz w:val="20"/>
                <w:szCs w:val="20"/>
              </w:rPr>
              <w:t xml:space="preserve"> </w:t>
            </w:r>
          </w:p>
        </w:tc>
        <w:tc>
          <w:tcPr>
            <w:tcW w:w="702" w:type="dxa"/>
            <w:shd w:val="clear" w:color="auto" w:fill="000000" w:themeFill="text1"/>
          </w:tcPr>
          <w:p w14:paraId="33D56ADF" w14:textId="48C4CC69" w:rsidR="005D6F10" w:rsidRDefault="005D6F10"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p>
        </w:tc>
      </w:tr>
      <w:tr w:rsidR="005D6F10" w14:paraId="08310445" w14:textId="1D71CA60" w:rsidTr="005D6F10">
        <w:tc>
          <w:tcPr>
            <w:cnfStyle w:val="001000000000" w:firstRow="0" w:lastRow="0" w:firstColumn="1" w:lastColumn="0" w:oddVBand="0" w:evenVBand="0" w:oddHBand="0" w:evenHBand="0" w:firstRowFirstColumn="0" w:firstRowLastColumn="0" w:lastRowFirstColumn="0" w:lastRowLastColumn="0"/>
            <w:tcW w:w="1252" w:type="dxa"/>
          </w:tcPr>
          <w:p w14:paraId="304628E3" w14:textId="77777777" w:rsidR="005D6F10" w:rsidRPr="00A952CD" w:rsidRDefault="005D6F10" w:rsidP="00437A2D">
            <w:pPr>
              <w:rPr>
                <w:rFonts w:ascii="Courier New" w:hAnsi="Courier New" w:cs="Courier New"/>
                <w:b w:val="0"/>
                <w:bCs w:val="0"/>
                <w:sz w:val="28"/>
                <w:szCs w:val="28"/>
              </w:rPr>
            </w:pPr>
          </w:p>
          <w:p w14:paraId="0E9B57EC" w14:textId="77777777" w:rsidR="005D6F10" w:rsidRPr="00A952CD" w:rsidRDefault="005D6F10" w:rsidP="00437A2D">
            <w:pPr>
              <w:rPr>
                <w:rFonts w:ascii="Courier New" w:hAnsi="Courier New" w:cs="Courier New"/>
                <w:sz w:val="28"/>
                <w:szCs w:val="28"/>
              </w:rPr>
            </w:pPr>
          </w:p>
        </w:tc>
        <w:tc>
          <w:tcPr>
            <w:tcW w:w="2618" w:type="dxa"/>
          </w:tcPr>
          <w:p w14:paraId="7888A8D6"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3922" w:type="dxa"/>
          </w:tcPr>
          <w:p w14:paraId="2DC20B1C"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702" w:type="dxa"/>
          </w:tcPr>
          <w:p w14:paraId="316D84CA"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5D6F10" w14:paraId="41F594F2" w14:textId="518C10E6" w:rsidTr="005D6F10">
        <w:tc>
          <w:tcPr>
            <w:cnfStyle w:val="001000000000" w:firstRow="0" w:lastRow="0" w:firstColumn="1" w:lastColumn="0" w:oddVBand="0" w:evenVBand="0" w:oddHBand="0" w:evenHBand="0" w:firstRowFirstColumn="0" w:firstRowLastColumn="0" w:lastRowFirstColumn="0" w:lastRowLastColumn="0"/>
            <w:tcW w:w="1252" w:type="dxa"/>
            <w:shd w:val="clear" w:color="auto" w:fill="D9D9D9" w:themeFill="background1" w:themeFillShade="D9"/>
          </w:tcPr>
          <w:p w14:paraId="5B7D8F66" w14:textId="77777777" w:rsidR="005D6F10" w:rsidRPr="00A952CD" w:rsidRDefault="005D6F10" w:rsidP="00437A2D">
            <w:pPr>
              <w:rPr>
                <w:rFonts w:ascii="Courier New" w:hAnsi="Courier New" w:cs="Courier New"/>
                <w:b w:val="0"/>
                <w:bCs w:val="0"/>
                <w:sz w:val="28"/>
                <w:szCs w:val="28"/>
              </w:rPr>
            </w:pPr>
          </w:p>
          <w:p w14:paraId="7AF32F11" w14:textId="77777777" w:rsidR="005D6F10" w:rsidRPr="00A952CD" w:rsidRDefault="005D6F10" w:rsidP="00437A2D">
            <w:pPr>
              <w:rPr>
                <w:rFonts w:ascii="Courier New" w:hAnsi="Courier New" w:cs="Courier New"/>
                <w:sz w:val="28"/>
                <w:szCs w:val="28"/>
              </w:rPr>
            </w:pPr>
          </w:p>
        </w:tc>
        <w:tc>
          <w:tcPr>
            <w:tcW w:w="2618" w:type="dxa"/>
            <w:shd w:val="clear" w:color="auto" w:fill="D9D9D9" w:themeFill="background1" w:themeFillShade="D9"/>
          </w:tcPr>
          <w:p w14:paraId="5E619869"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3922" w:type="dxa"/>
            <w:shd w:val="clear" w:color="auto" w:fill="D9D9D9" w:themeFill="background1" w:themeFillShade="D9"/>
          </w:tcPr>
          <w:p w14:paraId="6120CA16"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702" w:type="dxa"/>
            <w:shd w:val="clear" w:color="auto" w:fill="D9D9D9" w:themeFill="background1" w:themeFillShade="D9"/>
          </w:tcPr>
          <w:p w14:paraId="05712764"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5D6F10" w14:paraId="2318DDD3" w14:textId="6100E704" w:rsidTr="005D6F10">
        <w:tc>
          <w:tcPr>
            <w:cnfStyle w:val="001000000000" w:firstRow="0" w:lastRow="0" w:firstColumn="1" w:lastColumn="0" w:oddVBand="0" w:evenVBand="0" w:oddHBand="0" w:evenHBand="0" w:firstRowFirstColumn="0" w:firstRowLastColumn="0" w:lastRowFirstColumn="0" w:lastRowLastColumn="0"/>
            <w:tcW w:w="1252" w:type="dxa"/>
          </w:tcPr>
          <w:p w14:paraId="055FD16C" w14:textId="77777777" w:rsidR="005D6F10" w:rsidRPr="00A952CD" w:rsidRDefault="005D6F10" w:rsidP="00437A2D">
            <w:pPr>
              <w:rPr>
                <w:rFonts w:ascii="Courier New" w:hAnsi="Courier New" w:cs="Courier New"/>
                <w:b w:val="0"/>
                <w:bCs w:val="0"/>
                <w:sz w:val="28"/>
                <w:szCs w:val="28"/>
              </w:rPr>
            </w:pPr>
          </w:p>
          <w:p w14:paraId="47F1D6FA" w14:textId="77777777" w:rsidR="005D6F10" w:rsidRPr="00A952CD" w:rsidRDefault="005D6F10" w:rsidP="00437A2D">
            <w:pPr>
              <w:rPr>
                <w:rFonts w:ascii="Courier New" w:hAnsi="Courier New" w:cs="Courier New"/>
                <w:sz w:val="28"/>
                <w:szCs w:val="28"/>
              </w:rPr>
            </w:pPr>
          </w:p>
        </w:tc>
        <w:tc>
          <w:tcPr>
            <w:tcW w:w="2618" w:type="dxa"/>
          </w:tcPr>
          <w:p w14:paraId="23D11E3F"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3922" w:type="dxa"/>
          </w:tcPr>
          <w:p w14:paraId="2882202B"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702" w:type="dxa"/>
          </w:tcPr>
          <w:p w14:paraId="7AAB6D6D"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5D6F10" w14:paraId="51CFE6E0" w14:textId="1D91DACC" w:rsidTr="005D6F10">
        <w:tc>
          <w:tcPr>
            <w:cnfStyle w:val="001000000000" w:firstRow="0" w:lastRow="0" w:firstColumn="1" w:lastColumn="0" w:oddVBand="0" w:evenVBand="0" w:oddHBand="0" w:evenHBand="0" w:firstRowFirstColumn="0" w:firstRowLastColumn="0" w:lastRowFirstColumn="0" w:lastRowLastColumn="0"/>
            <w:tcW w:w="1252" w:type="dxa"/>
            <w:shd w:val="clear" w:color="auto" w:fill="D9D9D9" w:themeFill="background1" w:themeFillShade="D9"/>
          </w:tcPr>
          <w:p w14:paraId="0C02B714" w14:textId="77777777" w:rsidR="005D6F10" w:rsidRPr="00A952CD" w:rsidRDefault="005D6F10" w:rsidP="00437A2D">
            <w:pPr>
              <w:rPr>
                <w:rFonts w:ascii="Courier New" w:hAnsi="Courier New" w:cs="Courier New"/>
                <w:sz w:val="28"/>
                <w:szCs w:val="28"/>
              </w:rPr>
            </w:pPr>
            <w:r>
              <w:rPr>
                <w:rFonts w:ascii="Courier New" w:hAnsi="Courier New" w:cs="Courier New"/>
                <w:sz w:val="28"/>
                <w:szCs w:val="28"/>
              </w:rPr>
              <w:t>…</w:t>
            </w:r>
          </w:p>
        </w:tc>
        <w:tc>
          <w:tcPr>
            <w:tcW w:w="2618" w:type="dxa"/>
            <w:shd w:val="clear" w:color="auto" w:fill="D9D9D9" w:themeFill="background1" w:themeFillShade="D9"/>
          </w:tcPr>
          <w:p w14:paraId="5F36426C"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c>
          <w:tcPr>
            <w:tcW w:w="3922" w:type="dxa"/>
            <w:shd w:val="clear" w:color="auto" w:fill="D9D9D9" w:themeFill="background1" w:themeFillShade="D9"/>
          </w:tcPr>
          <w:p w14:paraId="3F9F0000" w14:textId="77777777" w:rsidR="005D6F10" w:rsidRPr="00A952CD"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c>
          <w:tcPr>
            <w:tcW w:w="702" w:type="dxa"/>
            <w:shd w:val="clear" w:color="auto" w:fill="D9D9D9" w:themeFill="background1" w:themeFillShade="D9"/>
          </w:tcPr>
          <w:p w14:paraId="7F8382AC" w14:textId="77777777" w:rsidR="005D6F10" w:rsidRDefault="005D6F10"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bl>
    <w:p w14:paraId="6DE4D327" w14:textId="77777777" w:rsidR="00DA50B7" w:rsidRDefault="00DA50B7">
      <w:pPr>
        <w:rPr>
          <w:lang w:val="pt-BR"/>
        </w:rPr>
      </w:pPr>
    </w:p>
    <w:p w14:paraId="4F160B5F" w14:textId="23A3D6CA" w:rsidR="005D6F10" w:rsidRPr="00C13110" w:rsidRDefault="005D6F10" w:rsidP="005D6F10">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1BBF1F65" w14:textId="77777777" w:rsidR="005D6F10" w:rsidRDefault="005D6F10" w:rsidP="005D6F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0E241E0A" w14:textId="77777777" w:rsidR="005D6F10" w:rsidRDefault="005D6F10" w:rsidP="005D6F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1AA12FE4" w14:textId="77777777" w:rsidR="005D6F10" w:rsidRDefault="005D6F10" w:rsidP="005D6F10">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34B6F188" w14:textId="77777777" w:rsidR="005D6F10" w:rsidRDefault="005D6F10" w:rsidP="005D6F10"/>
    <w:p w14:paraId="05BEB74D" w14:textId="0C4AE936" w:rsidR="006B4461" w:rsidRDefault="005D6F10" w:rsidP="00437A2D">
      <w:pPr>
        <w:pStyle w:val="Heading2"/>
      </w:pPr>
      <w:r>
        <w:br w:type="page"/>
      </w:r>
      <w:bookmarkStart w:id="175" w:name="_Toc181616447"/>
      <w:r w:rsidR="006B4461">
        <w:rPr>
          <w:noProof/>
        </w:rPr>
        <w:lastRenderedPageBreak/>
        <mc:AlternateContent>
          <mc:Choice Requires="wps">
            <w:drawing>
              <wp:anchor distT="0" distB="0" distL="114300" distR="114300" simplePos="0" relativeHeight="251668992" behindDoc="0" locked="0" layoutInCell="1" allowOverlap="1" wp14:anchorId="04D67EEB" wp14:editId="16AC250B">
                <wp:simplePos x="0" y="0"/>
                <wp:positionH relativeFrom="column">
                  <wp:posOffset>-1270</wp:posOffset>
                </wp:positionH>
                <wp:positionV relativeFrom="paragraph">
                  <wp:posOffset>325706</wp:posOffset>
                </wp:positionV>
                <wp:extent cx="5017135" cy="1822938"/>
                <wp:effectExtent l="0" t="0" r="12065" b="25400"/>
                <wp:wrapNone/>
                <wp:docPr id="1570278151" name="Rectangle: Folded Corner 85"/>
                <wp:cNvGraphicFramePr/>
                <a:graphic xmlns:a="http://schemas.openxmlformats.org/drawingml/2006/main">
                  <a:graphicData uri="http://schemas.microsoft.com/office/word/2010/wordprocessingShape">
                    <wps:wsp>
                      <wps:cNvSpPr/>
                      <wps:spPr>
                        <a:xfrm>
                          <a:off x="0" y="0"/>
                          <a:ext cx="5017135" cy="1822938"/>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DB047F" w14:textId="77266194" w:rsidR="006B4461" w:rsidRDefault="006B4461" w:rsidP="006B4461">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deverão ser </w:t>
                            </w:r>
                            <w:r>
                              <w:rPr>
                                <w:rFonts w:asciiTheme="majorHAnsi" w:eastAsiaTheme="majorEastAsia" w:hAnsiTheme="majorHAnsi" w:cstheme="majorBidi"/>
                                <w:i/>
                                <w:color w:val="000000" w:themeColor="text1"/>
                                <w:sz w:val="20"/>
                                <w:szCs w:val="20"/>
                              </w:rPr>
                              <w:t>listados os triggers Na sexta coluna têm de colocar um dos seguintes símbolos:</w:t>
                            </w:r>
                          </w:p>
                          <w:p w14:paraId="2C486351"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7016D278"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369540B4"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16DFFDA7"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2A12B55A"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2AC414B0" w14:textId="77777777" w:rsidR="006B4461" w:rsidRDefault="006B4461" w:rsidP="006B4461">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32DD9BEE" w14:textId="11CEF6B4" w:rsidR="006B4461" w:rsidRPr="00A952CD" w:rsidRDefault="006B4461" w:rsidP="006B4461">
                            <w:pPr>
                              <w:rPr>
                                <w:rFonts w:asciiTheme="majorHAnsi" w:eastAsiaTheme="majorEastAsia" w:hAnsiTheme="majorHAnsi" w:cstheme="majorBidi"/>
                                <w:i/>
                                <w:color w:val="000000" w:themeColor="text1"/>
                                <w:sz w:val="20"/>
                                <w:szCs w:val="20"/>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67EEB" id="_x0000_s1237" type="#_x0000_t65" style="position:absolute;left:0;text-align:left;margin-left:-.1pt;margin-top:25.65pt;width:395.05pt;height:143.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" adj="18000" fillcolor="#b8cce4 [1300]" strokecolor="#b8cce4 [1300]" strokeweight="2pt">
                <v:textbox inset=",0,,0">
                  <w:txbxContent>
                    <w:p w14:paraId="4BDB047F" w14:textId="77266194" w:rsidR="006B4461" w:rsidRDefault="006B4461" w:rsidP="006B4461">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deverão ser </w:t>
                      </w:r>
                      <w:r>
                        <w:rPr>
                          <w:rFonts w:asciiTheme="majorHAnsi" w:eastAsiaTheme="majorEastAsia" w:hAnsiTheme="majorHAnsi" w:cstheme="majorBidi"/>
                          <w:i/>
                          <w:color w:val="000000" w:themeColor="text1"/>
                          <w:sz w:val="20"/>
                          <w:szCs w:val="20"/>
                        </w:rPr>
                        <w:t>listados os triggers Na sexta coluna têm de colocar um dos seguintes símbolos:</w:t>
                      </w:r>
                    </w:p>
                    <w:p w14:paraId="2C486351"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7016D278"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369540B4"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16DFFDA7"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2A12B55A" w14:textId="77777777" w:rsidR="006B4461" w:rsidRDefault="006B4461" w:rsidP="006B4461">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2AC414B0" w14:textId="77777777" w:rsidR="006B4461" w:rsidRDefault="006B4461" w:rsidP="006B4461">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32DD9BEE" w14:textId="11CEF6B4" w:rsidR="006B4461" w:rsidRPr="00A952CD" w:rsidRDefault="006B4461" w:rsidP="006B4461">
                      <w:pPr>
                        <w:rPr>
                          <w:rFonts w:asciiTheme="majorHAnsi" w:eastAsiaTheme="majorEastAsia" w:hAnsiTheme="majorHAnsi" w:cstheme="majorBidi"/>
                          <w:i/>
                          <w:color w:val="000000" w:themeColor="text1"/>
                          <w:sz w:val="20"/>
                          <w:szCs w:val="20"/>
                        </w:rPr>
                      </w:pPr>
                    </w:p>
                  </w:txbxContent>
                </v:textbox>
              </v:shape>
            </w:pict>
          </mc:Fallback>
        </mc:AlternateContent>
      </w:r>
      <w:r w:rsidR="006B4461">
        <w:t>Implementação</w:t>
      </w:r>
      <w:r w:rsidR="006B4461" w:rsidRPr="006B4461">
        <w:t xml:space="preserve"> de Triggers</w:t>
      </w:r>
      <w:bookmarkEnd w:id="175"/>
      <w:r w:rsidR="006B4461" w:rsidRPr="006B4461">
        <w:t xml:space="preserve"> </w:t>
      </w:r>
    </w:p>
    <w:p w14:paraId="008AB42F" w14:textId="4A933451" w:rsidR="006B4461" w:rsidRDefault="006B4461" w:rsidP="006B4461"/>
    <w:p w14:paraId="642F0CD2" w14:textId="77777777" w:rsidR="006B4461" w:rsidRDefault="006B4461" w:rsidP="006B4461"/>
    <w:p w14:paraId="0CEE7499" w14:textId="77777777" w:rsidR="006B4461" w:rsidRDefault="006B4461" w:rsidP="006B4461"/>
    <w:p w14:paraId="01A3AC87" w14:textId="77777777" w:rsidR="006B4461" w:rsidRDefault="006B4461" w:rsidP="006B4461"/>
    <w:p w14:paraId="4D311EC1" w14:textId="77777777" w:rsidR="006B4461" w:rsidRDefault="006B4461" w:rsidP="006B4461"/>
    <w:p w14:paraId="70CD9938" w14:textId="77777777" w:rsidR="006B4461" w:rsidRDefault="006B4461" w:rsidP="006B4461"/>
    <w:p w14:paraId="1F55564D" w14:textId="77777777" w:rsidR="006B4461" w:rsidRDefault="006B4461" w:rsidP="006B4461"/>
    <w:tbl>
      <w:tblPr>
        <w:tblStyle w:val="GridTable1Light"/>
        <w:tblW w:w="8494" w:type="dxa"/>
        <w:tblLayout w:type="fixed"/>
        <w:tblLook w:val="04A0" w:firstRow="1" w:lastRow="0" w:firstColumn="1" w:lastColumn="0" w:noHBand="0" w:noVBand="1"/>
      </w:tblPr>
      <w:tblGrid>
        <w:gridCol w:w="1434"/>
        <w:gridCol w:w="1435"/>
        <w:gridCol w:w="1146"/>
        <w:gridCol w:w="925"/>
        <w:gridCol w:w="2993"/>
        <w:gridCol w:w="561"/>
      </w:tblGrid>
      <w:tr w:rsidR="006B4461" w:rsidRPr="001251AE" w14:paraId="47A45D82" w14:textId="0960F448" w:rsidTr="006B4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shd w:val="clear" w:color="auto" w:fill="000000" w:themeFill="text1"/>
          </w:tcPr>
          <w:p w14:paraId="7C0BB266" w14:textId="77777777" w:rsidR="006B4461" w:rsidRPr="001251AE" w:rsidRDefault="006B4461" w:rsidP="00437A2D">
            <w:pPr>
              <w:jc w:val="center"/>
              <w:rPr>
                <w:rFonts w:ascii="Courier New" w:hAnsi="Courier New" w:cs="Courier New"/>
                <w:sz w:val="20"/>
                <w:szCs w:val="20"/>
              </w:rPr>
            </w:pPr>
            <w:r w:rsidRPr="001251AE">
              <w:rPr>
                <w:rFonts w:ascii="Courier New" w:hAnsi="Courier New" w:cs="Courier New"/>
                <w:sz w:val="20"/>
                <w:szCs w:val="20"/>
              </w:rPr>
              <w:t>Nome Trigger</w:t>
            </w:r>
          </w:p>
        </w:tc>
        <w:tc>
          <w:tcPr>
            <w:tcW w:w="1435" w:type="dxa"/>
            <w:shd w:val="clear" w:color="auto" w:fill="000000" w:themeFill="text1"/>
          </w:tcPr>
          <w:p w14:paraId="67C7DDC0"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Tabela</w:t>
            </w:r>
          </w:p>
        </w:tc>
        <w:tc>
          <w:tcPr>
            <w:tcW w:w="1146" w:type="dxa"/>
            <w:shd w:val="clear" w:color="auto" w:fill="000000" w:themeFill="text1"/>
          </w:tcPr>
          <w:p w14:paraId="799301C3"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Tipo de Operação (I,U,D)</w:t>
            </w:r>
          </w:p>
        </w:tc>
        <w:tc>
          <w:tcPr>
            <w:tcW w:w="925" w:type="dxa"/>
            <w:shd w:val="clear" w:color="auto" w:fill="000000" w:themeFill="text1"/>
          </w:tcPr>
          <w:p w14:paraId="17B78F14"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 xml:space="preserve">Evento </w:t>
            </w:r>
          </w:p>
          <w:p w14:paraId="77F8A1D8"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(After, Before)</w:t>
            </w:r>
          </w:p>
        </w:tc>
        <w:tc>
          <w:tcPr>
            <w:tcW w:w="2993" w:type="dxa"/>
            <w:shd w:val="clear" w:color="auto" w:fill="000000" w:themeFill="text1"/>
          </w:tcPr>
          <w:p w14:paraId="1865C26C"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12E072E4"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1251AE">
              <w:rPr>
                <w:rFonts w:ascii="Courier New" w:hAnsi="Courier New" w:cs="Courier New"/>
                <w:sz w:val="20"/>
                <w:szCs w:val="20"/>
              </w:rPr>
              <w:t>Notas</w:t>
            </w:r>
          </w:p>
        </w:tc>
        <w:tc>
          <w:tcPr>
            <w:tcW w:w="561" w:type="dxa"/>
            <w:shd w:val="clear" w:color="auto" w:fill="000000" w:themeFill="text1"/>
          </w:tcPr>
          <w:p w14:paraId="67883230" w14:textId="77777777" w:rsidR="006B4461" w:rsidRPr="001251AE" w:rsidRDefault="006B4461"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p>
        </w:tc>
      </w:tr>
      <w:tr w:rsidR="006B4461" w14:paraId="23C6B6BF" w14:textId="6EFA58F1" w:rsidTr="006B4461">
        <w:tc>
          <w:tcPr>
            <w:cnfStyle w:val="001000000000" w:firstRow="0" w:lastRow="0" w:firstColumn="1" w:lastColumn="0" w:oddVBand="0" w:evenVBand="0" w:oddHBand="0" w:evenHBand="0" w:firstRowFirstColumn="0" w:firstRowLastColumn="0" w:lastRowFirstColumn="0" w:lastRowLastColumn="0"/>
            <w:tcW w:w="1434" w:type="dxa"/>
            <w:shd w:val="clear" w:color="auto" w:fill="D9D9D9" w:themeFill="background1" w:themeFillShade="D9"/>
          </w:tcPr>
          <w:p w14:paraId="07A4256A" w14:textId="77777777" w:rsidR="006B4461" w:rsidRDefault="006B4461" w:rsidP="00437A2D">
            <w:pPr>
              <w:jc w:val="center"/>
              <w:rPr>
                <w:rFonts w:ascii="Courier New" w:hAnsi="Courier New" w:cs="Courier New"/>
                <w:sz w:val="24"/>
                <w:szCs w:val="24"/>
              </w:rPr>
            </w:pPr>
          </w:p>
          <w:p w14:paraId="3F3BF72D" w14:textId="77777777" w:rsidR="006B4461" w:rsidRDefault="006B4461" w:rsidP="00437A2D">
            <w:pPr>
              <w:jc w:val="center"/>
              <w:rPr>
                <w:rFonts w:ascii="Courier New" w:hAnsi="Courier New" w:cs="Courier New"/>
                <w:sz w:val="24"/>
                <w:szCs w:val="24"/>
              </w:rPr>
            </w:pPr>
          </w:p>
          <w:p w14:paraId="7A863E81" w14:textId="77777777" w:rsidR="006B4461" w:rsidRDefault="006B4461" w:rsidP="00437A2D">
            <w:pPr>
              <w:jc w:val="center"/>
              <w:rPr>
                <w:rFonts w:ascii="Courier New" w:hAnsi="Courier New" w:cs="Courier New"/>
                <w:sz w:val="24"/>
                <w:szCs w:val="24"/>
              </w:rPr>
            </w:pPr>
          </w:p>
        </w:tc>
        <w:tc>
          <w:tcPr>
            <w:tcW w:w="1435" w:type="dxa"/>
            <w:shd w:val="clear" w:color="auto" w:fill="D9D9D9" w:themeFill="background1" w:themeFillShade="D9"/>
          </w:tcPr>
          <w:p w14:paraId="0B18CDCF"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146" w:type="dxa"/>
            <w:shd w:val="clear" w:color="auto" w:fill="D9D9D9" w:themeFill="background1" w:themeFillShade="D9"/>
          </w:tcPr>
          <w:p w14:paraId="519C23E3"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925" w:type="dxa"/>
            <w:shd w:val="clear" w:color="auto" w:fill="D9D9D9" w:themeFill="background1" w:themeFillShade="D9"/>
          </w:tcPr>
          <w:p w14:paraId="6E19A350"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993" w:type="dxa"/>
            <w:shd w:val="clear" w:color="auto" w:fill="D9D9D9" w:themeFill="background1" w:themeFillShade="D9"/>
          </w:tcPr>
          <w:p w14:paraId="689B2AD2"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61" w:type="dxa"/>
            <w:shd w:val="clear" w:color="auto" w:fill="D9D9D9" w:themeFill="background1" w:themeFillShade="D9"/>
          </w:tcPr>
          <w:p w14:paraId="1532F8E9"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6B4461" w14:paraId="71097BC6" w14:textId="5F83B0B9" w:rsidTr="006B4461">
        <w:tc>
          <w:tcPr>
            <w:cnfStyle w:val="001000000000" w:firstRow="0" w:lastRow="0" w:firstColumn="1" w:lastColumn="0" w:oddVBand="0" w:evenVBand="0" w:oddHBand="0" w:evenHBand="0" w:firstRowFirstColumn="0" w:firstRowLastColumn="0" w:lastRowFirstColumn="0" w:lastRowLastColumn="0"/>
            <w:tcW w:w="1434" w:type="dxa"/>
          </w:tcPr>
          <w:p w14:paraId="195D8BEA" w14:textId="77777777" w:rsidR="006B4461" w:rsidRDefault="006B4461" w:rsidP="00437A2D">
            <w:pPr>
              <w:jc w:val="center"/>
              <w:rPr>
                <w:rFonts w:ascii="Courier New" w:hAnsi="Courier New" w:cs="Courier New"/>
                <w:sz w:val="24"/>
                <w:szCs w:val="24"/>
              </w:rPr>
            </w:pPr>
          </w:p>
          <w:p w14:paraId="34CD5145" w14:textId="77777777" w:rsidR="006B4461" w:rsidRDefault="006B4461" w:rsidP="00437A2D">
            <w:pPr>
              <w:jc w:val="center"/>
              <w:rPr>
                <w:rFonts w:ascii="Courier New" w:hAnsi="Courier New" w:cs="Courier New"/>
                <w:sz w:val="24"/>
                <w:szCs w:val="24"/>
              </w:rPr>
            </w:pPr>
          </w:p>
          <w:p w14:paraId="43B3A5EC" w14:textId="77777777" w:rsidR="006B4461" w:rsidRDefault="006B4461" w:rsidP="00437A2D">
            <w:pPr>
              <w:jc w:val="center"/>
              <w:rPr>
                <w:rFonts w:ascii="Courier New" w:hAnsi="Courier New" w:cs="Courier New"/>
                <w:sz w:val="24"/>
                <w:szCs w:val="24"/>
              </w:rPr>
            </w:pPr>
          </w:p>
        </w:tc>
        <w:tc>
          <w:tcPr>
            <w:tcW w:w="1435" w:type="dxa"/>
          </w:tcPr>
          <w:p w14:paraId="5DF1311D"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146" w:type="dxa"/>
          </w:tcPr>
          <w:p w14:paraId="08F61256"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925" w:type="dxa"/>
          </w:tcPr>
          <w:p w14:paraId="632A16D3"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993" w:type="dxa"/>
          </w:tcPr>
          <w:p w14:paraId="60BA9596"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61" w:type="dxa"/>
          </w:tcPr>
          <w:p w14:paraId="5A1F9E3E"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6B4461" w14:paraId="44BF79A5" w14:textId="0A06A617" w:rsidTr="006B4461">
        <w:tc>
          <w:tcPr>
            <w:cnfStyle w:val="001000000000" w:firstRow="0" w:lastRow="0" w:firstColumn="1" w:lastColumn="0" w:oddVBand="0" w:evenVBand="0" w:oddHBand="0" w:evenHBand="0" w:firstRowFirstColumn="0" w:firstRowLastColumn="0" w:lastRowFirstColumn="0" w:lastRowLastColumn="0"/>
            <w:tcW w:w="1434" w:type="dxa"/>
            <w:shd w:val="clear" w:color="auto" w:fill="D9D9D9" w:themeFill="background1" w:themeFillShade="D9"/>
          </w:tcPr>
          <w:p w14:paraId="13DE446F" w14:textId="77777777" w:rsidR="006B4461" w:rsidRDefault="006B4461" w:rsidP="00437A2D">
            <w:pPr>
              <w:jc w:val="center"/>
              <w:rPr>
                <w:rFonts w:ascii="Courier New" w:hAnsi="Courier New" w:cs="Courier New"/>
                <w:sz w:val="24"/>
                <w:szCs w:val="24"/>
              </w:rPr>
            </w:pPr>
          </w:p>
          <w:p w14:paraId="50F40035" w14:textId="77777777" w:rsidR="006B4461" w:rsidRDefault="006B4461" w:rsidP="00437A2D">
            <w:pPr>
              <w:jc w:val="center"/>
              <w:rPr>
                <w:rFonts w:ascii="Courier New" w:hAnsi="Courier New" w:cs="Courier New"/>
                <w:sz w:val="24"/>
                <w:szCs w:val="24"/>
              </w:rPr>
            </w:pPr>
          </w:p>
          <w:p w14:paraId="3BB8DFB3" w14:textId="77777777" w:rsidR="006B4461" w:rsidRDefault="006B4461" w:rsidP="00437A2D">
            <w:pPr>
              <w:jc w:val="center"/>
              <w:rPr>
                <w:rFonts w:ascii="Courier New" w:hAnsi="Courier New" w:cs="Courier New"/>
                <w:sz w:val="24"/>
                <w:szCs w:val="24"/>
              </w:rPr>
            </w:pPr>
          </w:p>
        </w:tc>
        <w:tc>
          <w:tcPr>
            <w:tcW w:w="1435" w:type="dxa"/>
            <w:shd w:val="clear" w:color="auto" w:fill="D9D9D9" w:themeFill="background1" w:themeFillShade="D9"/>
          </w:tcPr>
          <w:p w14:paraId="3E6AA5D4"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146" w:type="dxa"/>
            <w:shd w:val="clear" w:color="auto" w:fill="D9D9D9" w:themeFill="background1" w:themeFillShade="D9"/>
          </w:tcPr>
          <w:p w14:paraId="1C687AA7"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925" w:type="dxa"/>
            <w:shd w:val="clear" w:color="auto" w:fill="D9D9D9" w:themeFill="background1" w:themeFillShade="D9"/>
          </w:tcPr>
          <w:p w14:paraId="6F361AD4"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993" w:type="dxa"/>
            <w:shd w:val="clear" w:color="auto" w:fill="D9D9D9" w:themeFill="background1" w:themeFillShade="D9"/>
          </w:tcPr>
          <w:p w14:paraId="09B01FC5"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61" w:type="dxa"/>
            <w:shd w:val="clear" w:color="auto" w:fill="D9D9D9" w:themeFill="background1" w:themeFillShade="D9"/>
          </w:tcPr>
          <w:p w14:paraId="3C1E739B"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6B4461" w14:paraId="1DC878EB" w14:textId="7745E470" w:rsidTr="006B4461">
        <w:tc>
          <w:tcPr>
            <w:cnfStyle w:val="001000000000" w:firstRow="0" w:lastRow="0" w:firstColumn="1" w:lastColumn="0" w:oddVBand="0" w:evenVBand="0" w:oddHBand="0" w:evenHBand="0" w:firstRowFirstColumn="0" w:firstRowLastColumn="0" w:lastRowFirstColumn="0" w:lastRowLastColumn="0"/>
            <w:tcW w:w="1434" w:type="dxa"/>
          </w:tcPr>
          <w:p w14:paraId="00AA87D0" w14:textId="77777777" w:rsidR="006B4461" w:rsidRDefault="006B4461" w:rsidP="00437A2D">
            <w:pPr>
              <w:jc w:val="center"/>
              <w:rPr>
                <w:rFonts w:ascii="Courier New" w:hAnsi="Courier New" w:cs="Courier New"/>
                <w:sz w:val="24"/>
                <w:szCs w:val="24"/>
              </w:rPr>
            </w:pPr>
          </w:p>
          <w:p w14:paraId="2928D403" w14:textId="77777777" w:rsidR="006B4461" w:rsidRDefault="006B4461" w:rsidP="00437A2D">
            <w:pPr>
              <w:jc w:val="center"/>
              <w:rPr>
                <w:rFonts w:ascii="Courier New" w:hAnsi="Courier New" w:cs="Courier New"/>
                <w:sz w:val="24"/>
                <w:szCs w:val="24"/>
              </w:rPr>
            </w:pPr>
            <w:r>
              <w:rPr>
                <w:rFonts w:ascii="Courier New" w:hAnsi="Courier New" w:cs="Courier New"/>
                <w:sz w:val="24"/>
                <w:szCs w:val="24"/>
              </w:rPr>
              <w:t>,,,</w:t>
            </w:r>
          </w:p>
          <w:p w14:paraId="1E5A3954" w14:textId="77777777" w:rsidR="006B4461" w:rsidRDefault="006B4461" w:rsidP="00437A2D">
            <w:pPr>
              <w:jc w:val="center"/>
              <w:rPr>
                <w:rFonts w:ascii="Courier New" w:hAnsi="Courier New" w:cs="Courier New"/>
                <w:sz w:val="24"/>
                <w:szCs w:val="24"/>
              </w:rPr>
            </w:pPr>
          </w:p>
        </w:tc>
        <w:tc>
          <w:tcPr>
            <w:tcW w:w="1435" w:type="dxa"/>
          </w:tcPr>
          <w:p w14:paraId="06562060"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1146" w:type="dxa"/>
          </w:tcPr>
          <w:p w14:paraId="3124BE55"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925" w:type="dxa"/>
          </w:tcPr>
          <w:p w14:paraId="69A68E97"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993" w:type="dxa"/>
          </w:tcPr>
          <w:p w14:paraId="35B938E5"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61" w:type="dxa"/>
          </w:tcPr>
          <w:p w14:paraId="4F598271" w14:textId="77777777" w:rsidR="006B4461" w:rsidRDefault="006B4461"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bl>
    <w:p w14:paraId="6752D089" w14:textId="77777777" w:rsidR="00216653" w:rsidRDefault="00216653" w:rsidP="00216653">
      <w:pPr>
        <w:rPr>
          <w:lang w:val="pt-BR"/>
        </w:rPr>
      </w:pPr>
    </w:p>
    <w:p w14:paraId="6F16F8CD" w14:textId="77777777" w:rsidR="00216653" w:rsidRPr="00C13110"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5F53B2ED" w14:textId="77777777" w:rsidR="00216653"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29042203" w14:textId="77777777" w:rsidR="00216653"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1E99A6DB" w14:textId="77777777" w:rsidR="00216653"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968377B" w14:textId="0C0E81A3" w:rsidR="006B4461" w:rsidRDefault="00216653" w:rsidP="00216653">
      <w:r>
        <w:br w:type="page"/>
      </w:r>
    </w:p>
    <w:p w14:paraId="4E6AF4AF" w14:textId="69B14D64" w:rsidR="00077E96" w:rsidRDefault="00077E96" w:rsidP="00077E96">
      <w:pPr>
        <w:pStyle w:val="Heading2"/>
        <w:numPr>
          <w:ilvl w:val="1"/>
          <w:numId w:val="48"/>
        </w:numPr>
      </w:pPr>
      <w:bookmarkStart w:id="176" w:name="_Toc181616448"/>
      <w:r>
        <w:rPr>
          <w:noProof/>
        </w:rPr>
        <w:lastRenderedPageBreak/>
        <mc:AlternateContent>
          <mc:Choice Requires="wps">
            <w:drawing>
              <wp:anchor distT="0" distB="0" distL="114300" distR="114300" simplePos="0" relativeHeight="251665920" behindDoc="0" locked="0" layoutInCell="1" allowOverlap="1" wp14:anchorId="05E105EE" wp14:editId="12FF0A19">
                <wp:simplePos x="0" y="0"/>
                <wp:positionH relativeFrom="column">
                  <wp:posOffset>-89535</wp:posOffset>
                </wp:positionH>
                <wp:positionV relativeFrom="paragraph">
                  <wp:posOffset>412603</wp:posOffset>
                </wp:positionV>
                <wp:extent cx="5017135" cy="457200"/>
                <wp:effectExtent l="0" t="0" r="12065" b="19050"/>
                <wp:wrapNone/>
                <wp:docPr id="1575624907" name="Rectangle: Folded Corner 85"/>
                <wp:cNvGraphicFramePr/>
                <a:graphic xmlns:a="http://schemas.openxmlformats.org/drawingml/2006/main">
                  <a:graphicData uri="http://schemas.microsoft.com/office/word/2010/wordprocessingShape">
                    <wps:wsp>
                      <wps:cNvSpPr/>
                      <wps:spPr>
                        <a:xfrm>
                          <a:off x="0" y="0"/>
                          <a:ext cx="5017135" cy="4572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906476" w14:textId="598A187B" w:rsidR="00077E96" w:rsidRPr="00A952CD" w:rsidRDefault="00077E96" w:rsidP="00077E96">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Diagrama relacional completo implementado. Assinalar a azul alterações derivadas de outro grupo e a verde alterações novas.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105EE" id="_x0000_s1238" type="#_x0000_t65" style="position:absolute;left:0;text-align:left;margin-left:-7.05pt;margin-top:32.5pt;width:395.05pt;height:3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" adj="18000" fillcolor="#b8cce4 [1300]" strokecolor="#b8cce4 [1300]" strokeweight="2pt">
                <v:textbox inset=",0,,0">
                  <w:txbxContent>
                    <w:p w14:paraId="50906476" w14:textId="598A187B" w:rsidR="00077E96" w:rsidRPr="00A952CD" w:rsidRDefault="00077E96" w:rsidP="00077E96">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Diagrama relacional completo implementado. Assinalar a azul alterações derivadas de outro grupo e a verde alterações novas.</w:t>
                      </w:r>
                    </w:p>
                  </w:txbxContent>
                </v:textbox>
              </v:shape>
            </w:pict>
          </mc:Fallback>
        </mc:AlternateContent>
      </w:r>
      <w:r>
        <w:t>Modelo Relacional</w:t>
      </w:r>
      <w:bookmarkEnd w:id="176"/>
    </w:p>
    <w:p w14:paraId="58BCD500" w14:textId="3FE25A5C" w:rsidR="00077E96" w:rsidRDefault="00077E96" w:rsidP="00077E96"/>
    <w:p w14:paraId="0BC09EA1" w14:textId="77777777" w:rsidR="00077E96" w:rsidRDefault="00077E96" w:rsidP="00077E96"/>
    <w:p w14:paraId="568F676A"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567F4086"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6ADB278C"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74892203"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4BEACC8B"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09B5C94A"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2B82FC71"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5B1B51BE"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421BC5EF"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3E85287B"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156EDB8A"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58E90357"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7E320202"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5F840C06"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67CE2169"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69E4B42D" w14:textId="77777777" w:rsidR="00077E96" w:rsidRDefault="00077E96" w:rsidP="00077E96">
      <w:pPr>
        <w:pBdr>
          <w:top w:val="single" w:sz="12" w:space="1" w:color="auto"/>
          <w:left w:val="single" w:sz="12" w:space="4" w:color="auto"/>
          <w:bottom w:val="single" w:sz="12" w:space="1" w:color="auto"/>
          <w:right w:val="single" w:sz="12" w:space="4" w:color="auto"/>
        </w:pBdr>
        <w:jc w:val="both"/>
        <w:rPr>
          <w:rFonts w:ascii="Courier New" w:hAnsi="Courier New" w:cs="Courier New"/>
          <w:i/>
          <w:iCs/>
          <w:sz w:val="24"/>
          <w:szCs w:val="24"/>
        </w:rPr>
      </w:pPr>
    </w:p>
    <w:p w14:paraId="25BD1BC1" w14:textId="77777777" w:rsidR="00077E96" w:rsidRPr="00C13110"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62DE9074"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0F58AE13"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81AD303"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1B3D2CFB" w14:textId="14F35BA6" w:rsidR="00364D41" w:rsidRDefault="00364D41" w:rsidP="00EF3FBB">
      <w:pPr>
        <w:rPr>
          <w:rFonts w:ascii="Courier New" w:hAnsi="Courier New" w:cs="Courier New"/>
          <w:sz w:val="24"/>
          <w:szCs w:val="24"/>
        </w:rPr>
      </w:pPr>
    </w:p>
    <w:p w14:paraId="6E6C827E" w14:textId="77777777" w:rsidR="00077E96" w:rsidRPr="00E4534F" w:rsidRDefault="00077E96" w:rsidP="00077E96">
      <w:pPr>
        <w:pStyle w:val="Heading2"/>
      </w:pPr>
      <w:bookmarkStart w:id="177" w:name="_Toc181616449"/>
      <w:r>
        <w:rPr>
          <w:rStyle w:val="Heading3Char"/>
        </w:rPr>
        <w:lastRenderedPageBreak/>
        <w:t>Utilizadores Base de Dados Mysql</w:t>
      </w:r>
      <w:bookmarkEnd w:id="177"/>
    </w:p>
    <w:p w14:paraId="53D71562" w14:textId="77777777" w:rsidR="00077E96" w:rsidRDefault="00077E96" w:rsidP="00077E96">
      <w:pPr>
        <w:jc w:val="both"/>
        <w:rPr>
          <w:rFonts w:ascii="Courier New" w:hAnsi="Courier New" w:cs="Courier New"/>
          <w:i/>
          <w:iCs/>
          <w:sz w:val="24"/>
          <w:szCs w:val="24"/>
        </w:rPr>
      </w:pPr>
      <w:r>
        <w:rPr>
          <w:noProof/>
        </w:rPr>
        <mc:AlternateContent>
          <mc:Choice Requires="wps">
            <w:drawing>
              <wp:anchor distT="0" distB="0" distL="114300" distR="114300" simplePos="0" relativeHeight="251667968" behindDoc="0" locked="0" layoutInCell="1" allowOverlap="1" wp14:anchorId="732B5D5B" wp14:editId="61A95BDA">
                <wp:simplePos x="0" y="0"/>
                <wp:positionH relativeFrom="column">
                  <wp:posOffset>-1612</wp:posOffset>
                </wp:positionH>
                <wp:positionV relativeFrom="paragraph">
                  <wp:posOffset>11773</wp:posOffset>
                </wp:positionV>
                <wp:extent cx="5017135" cy="662354"/>
                <wp:effectExtent l="0" t="0" r="12065" b="23495"/>
                <wp:wrapNone/>
                <wp:docPr id="284401162" name="Rectangle: Folded Corner 85"/>
                <wp:cNvGraphicFramePr/>
                <a:graphic xmlns:a="http://schemas.openxmlformats.org/drawingml/2006/main">
                  <a:graphicData uri="http://schemas.microsoft.com/office/word/2010/wordprocessingShape">
                    <wps:wsp>
                      <wps:cNvSpPr/>
                      <wps:spPr>
                        <a:xfrm>
                          <a:off x="0" y="0"/>
                          <a:ext cx="5017135" cy="662354"/>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368B7E" w14:textId="77777777" w:rsidR="00077E96" w:rsidRPr="00A952CD" w:rsidRDefault="00077E96" w:rsidP="00077E96">
                            <w:pPr>
                              <w:rPr>
                                <w:rFonts w:asciiTheme="majorHAnsi" w:eastAsiaTheme="majorEastAsia" w:hAnsiTheme="majorHAnsi" w:cstheme="majorBidi"/>
                                <w:i/>
                                <w:color w:val="000000" w:themeColor="text1"/>
                                <w:sz w:val="20"/>
                                <w:szCs w:val="20"/>
                              </w:rPr>
                            </w:pPr>
                            <w:r w:rsidRPr="003F555D">
                              <w:rPr>
                                <w:rFonts w:asciiTheme="majorHAnsi" w:eastAsiaTheme="majorEastAsia" w:hAnsiTheme="majorHAnsi" w:cstheme="majorBidi"/>
                                <w:i/>
                                <w:color w:val="000000" w:themeColor="text1"/>
                                <w:sz w:val="20"/>
                                <w:szCs w:val="20"/>
                              </w:rPr>
                              <w:t>Nesta secção dever</w:t>
                            </w:r>
                            <w:r>
                              <w:rPr>
                                <w:rFonts w:asciiTheme="majorHAnsi" w:eastAsiaTheme="majorEastAsia" w:hAnsiTheme="majorHAnsi" w:cstheme="majorBidi"/>
                                <w:i/>
                                <w:color w:val="000000" w:themeColor="text1"/>
                                <w:sz w:val="20"/>
                                <w:szCs w:val="20"/>
                              </w:rPr>
                              <w:t xml:space="preserve">ão ser indicados os utilizadores e perfis implementados </w:t>
                            </w:r>
                            <w:r w:rsidRPr="003F555D">
                              <w:rPr>
                                <w:rFonts w:asciiTheme="majorHAnsi" w:eastAsiaTheme="majorEastAsia" w:hAnsiTheme="majorHAnsi" w:cstheme="majorBidi"/>
                                <w:i/>
                                <w:color w:val="000000" w:themeColor="text1"/>
                                <w:sz w:val="20"/>
                                <w:szCs w:val="20"/>
                              </w:rPr>
                              <w:t>(</w:t>
                            </w:r>
                            <w:r>
                              <w:rPr>
                                <w:rFonts w:asciiTheme="majorHAnsi" w:eastAsiaTheme="majorEastAsia" w:hAnsiTheme="majorHAnsi" w:cstheme="majorBidi"/>
                                <w:i/>
                                <w:color w:val="000000" w:themeColor="text1"/>
                                <w:sz w:val="20"/>
                                <w:szCs w:val="20"/>
                              </w:rPr>
                              <w:t xml:space="preserve">têm de consta </w:t>
                            </w:r>
                            <w:r w:rsidRPr="003F555D">
                              <w:rPr>
                                <w:rFonts w:asciiTheme="majorHAnsi" w:eastAsiaTheme="majorEastAsia" w:hAnsiTheme="majorHAnsi" w:cstheme="majorBidi"/>
                                <w:i/>
                                <w:color w:val="000000" w:themeColor="text1"/>
                                <w:sz w:val="20"/>
                                <w:szCs w:val="20"/>
                              </w:rPr>
                              <w:t>todos os SP usados</w:t>
                            </w:r>
                            <w:r>
                              <w:rPr>
                                <w:rFonts w:asciiTheme="majorHAnsi" w:eastAsiaTheme="majorEastAsia" w:hAnsiTheme="majorHAnsi" w:cstheme="majorBidi"/>
                                <w:i/>
                                <w:color w:val="000000" w:themeColor="text1"/>
                                <w:sz w:val="20"/>
                                <w:szCs w:val="20"/>
                              </w:rPr>
                              <w:t>). Assinalar a azul alterações derivadas de outro grupo e a verde alterações novas.</w:t>
                            </w:r>
                          </w:p>
                          <w:p w14:paraId="753E3462" w14:textId="1D924AE0" w:rsidR="00077E96" w:rsidRPr="00A952CD" w:rsidRDefault="00077E96" w:rsidP="00077E96">
                            <w:pPr>
                              <w:rPr>
                                <w:rFonts w:asciiTheme="majorHAnsi" w:eastAsiaTheme="majorEastAsia" w:hAnsiTheme="majorHAnsi" w:cstheme="majorBidi"/>
                                <w:i/>
                                <w:color w:val="000000" w:themeColor="text1"/>
                                <w:sz w:val="20"/>
                                <w:szCs w:val="20"/>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5D5B" id="_x0000_s1239" type="#_x0000_t65" style="position:absolute;left:0;text-align:left;margin-left:-.15pt;margin-top:.95pt;width:395.05pt;height:52.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" adj="18000" fillcolor="#b8cce4 [1300]" strokecolor="#b8cce4 [1300]" strokeweight="2pt">
                <v:textbox inset=",0,,0">
                  <w:txbxContent>
                    <w:p w14:paraId="4E368B7E" w14:textId="77777777" w:rsidR="00077E96" w:rsidRPr="00A952CD" w:rsidRDefault="00077E96" w:rsidP="00077E96">
                      <w:pPr>
                        <w:rPr>
                          <w:rFonts w:asciiTheme="majorHAnsi" w:eastAsiaTheme="majorEastAsia" w:hAnsiTheme="majorHAnsi" w:cstheme="majorBidi"/>
                          <w:i/>
                          <w:color w:val="000000" w:themeColor="text1"/>
                          <w:sz w:val="20"/>
                          <w:szCs w:val="20"/>
                        </w:rPr>
                      </w:pPr>
                      <w:r w:rsidRPr="003F555D">
                        <w:rPr>
                          <w:rFonts w:asciiTheme="majorHAnsi" w:eastAsiaTheme="majorEastAsia" w:hAnsiTheme="majorHAnsi" w:cstheme="majorBidi"/>
                          <w:i/>
                          <w:color w:val="000000" w:themeColor="text1"/>
                          <w:sz w:val="20"/>
                          <w:szCs w:val="20"/>
                        </w:rPr>
                        <w:t>Nesta secção dever</w:t>
                      </w:r>
                      <w:r>
                        <w:rPr>
                          <w:rFonts w:asciiTheme="majorHAnsi" w:eastAsiaTheme="majorEastAsia" w:hAnsiTheme="majorHAnsi" w:cstheme="majorBidi"/>
                          <w:i/>
                          <w:color w:val="000000" w:themeColor="text1"/>
                          <w:sz w:val="20"/>
                          <w:szCs w:val="20"/>
                        </w:rPr>
                        <w:t xml:space="preserve">ão ser indicados os utilizadores e perfis implementados </w:t>
                      </w:r>
                      <w:r w:rsidRPr="003F555D">
                        <w:rPr>
                          <w:rFonts w:asciiTheme="majorHAnsi" w:eastAsiaTheme="majorEastAsia" w:hAnsiTheme="majorHAnsi" w:cstheme="majorBidi"/>
                          <w:i/>
                          <w:color w:val="000000" w:themeColor="text1"/>
                          <w:sz w:val="20"/>
                          <w:szCs w:val="20"/>
                        </w:rPr>
                        <w:t>(</w:t>
                      </w:r>
                      <w:r>
                        <w:rPr>
                          <w:rFonts w:asciiTheme="majorHAnsi" w:eastAsiaTheme="majorEastAsia" w:hAnsiTheme="majorHAnsi" w:cstheme="majorBidi"/>
                          <w:i/>
                          <w:color w:val="000000" w:themeColor="text1"/>
                          <w:sz w:val="20"/>
                          <w:szCs w:val="20"/>
                        </w:rPr>
                        <w:t xml:space="preserve">têm de consta </w:t>
                      </w:r>
                      <w:r w:rsidRPr="003F555D">
                        <w:rPr>
                          <w:rFonts w:asciiTheme="majorHAnsi" w:eastAsiaTheme="majorEastAsia" w:hAnsiTheme="majorHAnsi" w:cstheme="majorBidi"/>
                          <w:i/>
                          <w:color w:val="000000" w:themeColor="text1"/>
                          <w:sz w:val="20"/>
                          <w:szCs w:val="20"/>
                        </w:rPr>
                        <w:t>todos os SP usados</w:t>
                      </w:r>
                      <w:r>
                        <w:rPr>
                          <w:rFonts w:asciiTheme="majorHAnsi" w:eastAsiaTheme="majorEastAsia" w:hAnsiTheme="majorHAnsi" w:cstheme="majorBidi"/>
                          <w:i/>
                          <w:color w:val="000000" w:themeColor="text1"/>
                          <w:sz w:val="20"/>
                          <w:szCs w:val="20"/>
                        </w:rPr>
                        <w:t>). Assinalar a azul alterações derivadas de outro grupo e a verde alterações novas.</w:t>
                      </w:r>
                    </w:p>
                    <w:p w14:paraId="753E3462" w14:textId="1D924AE0" w:rsidR="00077E96" w:rsidRPr="00A952CD" w:rsidRDefault="00077E96" w:rsidP="00077E96">
                      <w:pPr>
                        <w:rPr>
                          <w:rFonts w:asciiTheme="majorHAnsi" w:eastAsiaTheme="majorEastAsia" w:hAnsiTheme="majorHAnsi" w:cstheme="majorBidi"/>
                          <w:i/>
                          <w:color w:val="000000" w:themeColor="text1"/>
                          <w:sz w:val="20"/>
                          <w:szCs w:val="20"/>
                        </w:rPr>
                      </w:pPr>
                    </w:p>
                  </w:txbxContent>
                </v:textbox>
              </v:shape>
            </w:pict>
          </mc:Fallback>
        </mc:AlternateContent>
      </w:r>
    </w:p>
    <w:p w14:paraId="7D5C22F2" w14:textId="77777777" w:rsidR="00077E96" w:rsidRDefault="00077E96" w:rsidP="00077E96">
      <w:pPr>
        <w:jc w:val="both"/>
        <w:rPr>
          <w:rFonts w:ascii="Courier New" w:hAnsi="Courier New" w:cs="Courier New"/>
          <w:i/>
          <w:iCs/>
          <w:sz w:val="24"/>
          <w:szCs w:val="24"/>
        </w:rPr>
      </w:pPr>
    </w:p>
    <w:p w14:paraId="1A54EFAF" w14:textId="77777777" w:rsidR="00077E96" w:rsidRDefault="00077E96" w:rsidP="00077E96">
      <w:pPr>
        <w:jc w:val="both"/>
        <w:rPr>
          <w:rFonts w:ascii="Courier New" w:hAnsi="Courier New" w:cs="Courier New"/>
          <w:sz w:val="24"/>
          <w:szCs w:val="24"/>
        </w:rPr>
      </w:pPr>
    </w:p>
    <w:tbl>
      <w:tblPr>
        <w:tblStyle w:val="GridTable1Light"/>
        <w:tblW w:w="8217" w:type="dxa"/>
        <w:tblLayout w:type="fixed"/>
        <w:tblLook w:val="04A0" w:firstRow="1" w:lastRow="0" w:firstColumn="1" w:lastColumn="0" w:noHBand="0" w:noVBand="1"/>
      </w:tblPr>
      <w:tblGrid>
        <w:gridCol w:w="1728"/>
        <w:gridCol w:w="2095"/>
        <w:gridCol w:w="2126"/>
        <w:gridCol w:w="2268"/>
      </w:tblGrid>
      <w:tr w:rsidR="00077E96" w14:paraId="634EB961" w14:textId="77777777" w:rsidTr="0043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Merge w:val="restart"/>
            <w:shd w:val="clear" w:color="auto" w:fill="000000" w:themeFill="text1"/>
          </w:tcPr>
          <w:p w14:paraId="477BC346" w14:textId="77777777" w:rsidR="00077E96" w:rsidRPr="00B01B61" w:rsidRDefault="00077E96" w:rsidP="00437A2D">
            <w:pPr>
              <w:jc w:val="center"/>
            </w:pPr>
            <w:r w:rsidRPr="00B01B61">
              <w:rPr>
                <w:rFonts w:ascii="Courier New" w:hAnsi="Courier New" w:cs="Courier New"/>
                <w:sz w:val="24"/>
                <w:szCs w:val="24"/>
              </w:rPr>
              <w:t>Tabela</w:t>
            </w:r>
          </w:p>
        </w:tc>
        <w:tc>
          <w:tcPr>
            <w:tcW w:w="6489" w:type="dxa"/>
            <w:gridSpan w:val="3"/>
            <w:shd w:val="clear" w:color="auto" w:fill="000000" w:themeFill="text1"/>
          </w:tcPr>
          <w:p w14:paraId="71FF1ED5" w14:textId="77777777" w:rsidR="00077E96" w:rsidRDefault="00077E96"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B01B61">
              <w:rPr>
                <w:rFonts w:ascii="Courier New" w:hAnsi="Courier New" w:cs="Courier New"/>
                <w:sz w:val="24"/>
                <w:szCs w:val="24"/>
              </w:rPr>
              <w:t>Tipo de Utilizador</w:t>
            </w:r>
          </w:p>
        </w:tc>
      </w:tr>
      <w:tr w:rsidR="00077E96" w14:paraId="1E7CFD2B" w14:textId="77777777" w:rsidTr="00437A2D">
        <w:tc>
          <w:tcPr>
            <w:cnfStyle w:val="001000000000" w:firstRow="0" w:lastRow="0" w:firstColumn="1" w:lastColumn="0" w:oddVBand="0" w:evenVBand="0" w:oddHBand="0" w:evenHBand="0" w:firstRowFirstColumn="0" w:firstRowLastColumn="0" w:lastRowFirstColumn="0" w:lastRowLastColumn="0"/>
            <w:tcW w:w="1728" w:type="dxa"/>
            <w:vMerge/>
          </w:tcPr>
          <w:p w14:paraId="5E2A9C92" w14:textId="77777777" w:rsidR="00077E96" w:rsidRPr="00B01B61" w:rsidRDefault="00077E96" w:rsidP="00437A2D">
            <w:pPr>
              <w:jc w:val="center"/>
              <w:rPr>
                <w:rFonts w:ascii="Courier New" w:hAnsi="Courier New" w:cs="Courier New"/>
                <w:b w:val="0"/>
                <w:sz w:val="24"/>
                <w:szCs w:val="24"/>
              </w:rPr>
            </w:pPr>
          </w:p>
        </w:tc>
        <w:tc>
          <w:tcPr>
            <w:tcW w:w="2095" w:type="dxa"/>
          </w:tcPr>
          <w:p w14:paraId="23C5812E" w14:textId="77777777" w:rsidR="00077E96" w:rsidRPr="006A6C75"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sz w:val="24"/>
                <w:szCs w:val="24"/>
              </w:rPr>
            </w:pPr>
            <w:r w:rsidRPr="006A6C75">
              <w:rPr>
                <w:rFonts w:ascii="Courier New" w:hAnsi="Courier New" w:cs="Courier New"/>
                <w:b/>
                <w:bCs/>
                <w:sz w:val="24"/>
                <w:szCs w:val="24"/>
              </w:rPr>
              <w:t>Administrador</w:t>
            </w:r>
          </w:p>
        </w:tc>
        <w:tc>
          <w:tcPr>
            <w:tcW w:w="2126" w:type="dxa"/>
          </w:tcPr>
          <w:p w14:paraId="6AF98A04" w14:textId="77777777" w:rsidR="00077E96" w:rsidRPr="006A6C75"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sz w:val="24"/>
                <w:szCs w:val="24"/>
              </w:rPr>
            </w:pPr>
            <w:r w:rsidRPr="006A6C75">
              <w:rPr>
                <w:rFonts w:ascii="Courier New" w:hAnsi="Courier New" w:cs="Courier New"/>
                <w:b/>
                <w:bCs/>
                <w:sz w:val="24"/>
                <w:szCs w:val="24"/>
              </w:rPr>
              <w:t>Investigador</w:t>
            </w:r>
          </w:p>
        </w:tc>
        <w:tc>
          <w:tcPr>
            <w:tcW w:w="2268" w:type="dxa"/>
          </w:tcPr>
          <w:p w14:paraId="0230A029"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r>
      <w:tr w:rsidR="00077E96" w14:paraId="5B1A9137"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3C091DE9" w14:textId="77777777" w:rsidR="00077E96" w:rsidRDefault="00077E96" w:rsidP="00437A2D">
            <w:pPr>
              <w:jc w:val="center"/>
              <w:rPr>
                <w:rFonts w:ascii="Courier New" w:hAnsi="Courier New" w:cs="Courier New"/>
                <w:sz w:val="24"/>
                <w:szCs w:val="24"/>
              </w:rPr>
            </w:pPr>
            <w:r>
              <w:rPr>
                <w:rFonts w:ascii="Courier New" w:hAnsi="Courier New" w:cs="Courier New"/>
                <w:sz w:val="24"/>
                <w:szCs w:val="24"/>
              </w:rPr>
              <w:t>T1</w:t>
            </w:r>
          </w:p>
        </w:tc>
        <w:tc>
          <w:tcPr>
            <w:tcW w:w="2095" w:type="dxa"/>
          </w:tcPr>
          <w:p w14:paraId="44CD4278"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U/D</w:t>
            </w:r>
          </w:p>
        </w:tc>
        <w:tc>
          <w:tcPr>
            <w:tcW w:w="2126" w:type="dxa"/>
          </w:tcPr>
          <w:p w14:paraId="117BD2BC"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2268" w:type="dxa"/>
          </w:tcPr>
          <w:p w14:paraId="5650214E"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077E96" w14:paraId="634D2B20"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2541C9B1" w14:textId="77777777" w:rsidR="00077E96" w:rsidRDefault="00077E96" w:rsidP="00437A2D">
            <w:pPr>
              <w:jc w:val="center"/>
              <w:rPr>
                <w:rFonts w:ascii="Courier New" w:hAnsi="Courier New" w:cs="Courier New"/>
                <w:sz w:val="24"/>
                <w:szCs w:val="24"/>
              </w:rPr>
            </w:pPr>
            <w:r>
              <w:rPr>
                <w:rFonts w:ascii="Courier New" w:hAnsi="Courier New" w:cs="Courier New"/>
                <w:sz w:val="24"/>
                <w:szCs w:val="24"/>
              </w:rPr>
              <w:t>T2</w:t>
            </w:r>
          </w:p>
        </w:tc>
        <w:tc>
          <w:tcPr>
            <w:tcW w:w="2095" w:type="dxa"/>
          </w:tcPr>
          <w:p w14:paraId="67E3558D"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w:t>
            </w:r>
          </w:p>
        </w:tc>
        <w:tc>
          <w:tcPr>
            <w:tcW w:w="2126" w:type="dxa"/>
          </w:tcPr>
          <w:p w14:paraId="175602A7"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w:t>
            </w:r>
          </w:p>
        </w:tc>
        <w:tc>
          <w:tcPr>
            <w:tcW w:w="2268" w:type="dxa"/>
          </w:tcPr>
          <w:p w14:paraId="59B080E1"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077E96" w14:paraId="5B6D0A1D"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227C6057" w14:textId="77777777" w:rsidR="00077E96" w:rsidRDefault="00077E96" w:rsidP="00437A2D">
            <w:pPr>
              <w:jc w:val="center"/>
              <w:rPr>
                <w:rFonts w:ascii="Courier New" w:hAnsi="Courier New" w:cs="Courier New"/>
                <w:sz w:val="24"/>
                <w:szCs w:val="24"/>
              </w:rPr>
            </w:pPr>
            <w:r>
              <w:rPr>
                <w:rFonts w:ascii="Courier New" w:hAnsi="Courier New" w:cs="Courier New"/>
                <w:sz w:val="24"/>
                <w:szCs w:val="24"/>
              </w:rPr>
              <w:t>…</w:t>
            </w:r>
          </w:p>
        </w:tc>
        <w:tc>
          <w:tcPr>
            <w:tcW w:w="2095" w:type="dxa"/>
          </w:tcPr>
          <w:p w14:paraId="1888AACC"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26" w:type="dxa"/>
          </w:tcPr>
          <w:p w14:paraId="4E0D08A2"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268" w:type="dxa"/>
          </w:tcPr>
          <w:p w14:paraId="6511155A"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077E96" w14:paraId="33EC57D9"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0129F45F" w14:textId="77777777" w:rsidR="00077E96" w:rsidRPr="00B01B61" w:rsidRDefault="00077E96" w:rsidP="00437A2D">
            <w:pPr>
              <w:jc w:val="center"/>
              <w:rPr>
                <w:rFonts w:ascii="Courier New" w:hAnsi="Courier New" w:cs="Courier New"/>
                <w:b w:val="0"/>
                <w:sz w:val="24"/>
                <w:szCs w:val="24"/>
              </w:rPr>
            </w:pPr>
            <w:r>
              <w:rPr>
                <w:rFonts w:ascii="Courier New" w:hAnsi="Courier New" w:cs="Courier New"/>
                <w:sz w:val="24"/>
                <w:szCs w:val="24"/>
              </w:rPr>
              <w:t>Stored</w:t>
            </w:r>
            <w:r w:rsidRPr="00B01B61">
              <w:rPr>
                <w:rFonts w:ascii="Courier New" w:hAnsi="Courier New" w:cs="Courier New"/>
                <w:sz w:val="24"/>
                <w:szCs w:val="24"/>
              </w:rPr>
              <w:t xml:space="preserve"> Proc.</w:t>
            </w:r>
          </w:p>
        </w:tc>
        <w:tc>
          <w:tcPr>
            <w:tcW w:w="2095" w:type="dxa"/>
          </w:tcPr>
          <w:p w14:paraId="4190A153"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26" w:type="dxa"/>
          </w:tcPr>
          <w:p w14:paraId="6489CB90"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268" w:type="dxa"/>
          </w:tcPr>
          <w:p w14:paraId="15533386"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077E96" w14:paraId="03665513"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0CF2F434" w14:textId="77777777" w:rsidR="00077E96" w:rsidRDefault="00077E96" w:rsidP="00437A2D">
            <w:pPr>
              <w:jc w:val="center"/>
              <w:rPr>
                <w:rFonts w:ascii="Courier New" w:hAnsi="Courier New" w:cs="Courier New"/>
                <w:sz w:val="24"/>
                <w:szCs w:val="24"/>
              </w:rPr>
            </w:pPr>
            <w:r>
              <w:rPr>
                <w:rFonts w:ascii="Courier New" w:hAnsi="Courier New" w:cs="Courier New"/>
                <w:sz w:val="24"/>
                <w:szCs w:val="24"/>
              </w:rPr>
              <w:t>SP1</w:t>
            </w:r>
          </w:p>
        </w:tc>
        <w:tc>
          <w:tcPr>
            <w:tcW w:w="2095" w:type="dxa"/>
          </w:tcPr>
          <w:p w14:paraId="5F8F3698"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X</w:t>
            </w:r>
          </w:p>
        </w:tc>
        <w:tc>
          <w:tcPr>
            <w:tcW w:w="2126" w:type="dxa"/>
          </w:tcPr>
          <w:p w14:paraId="142E5EE8"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t>
            </w:r>
          </w:p>
        </w:tc>
        <w:tc>
          <w:tcPr>
            <w:tcW w:w="2268" w:type="dxa"/>
          </w:tcPr>
          <w:p w14:paraId="51FB9D28"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p w14:paraId="3CC8EE2F"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077E96" w14:paraId="53C594EF"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07DA5EC5" w14:textId="77777777" w:rsidR="00077E96" w:rsidRDefault="00077E96" w:rsidP="00437A2D">
            <w:pPr>
              <w:jc w:val="center"/>
              <w:rPr>
                <w:rFonts w:ascii="Courier New" w:hAnsi="Courier New" w:cs="Courier New"/>
                <w:sz w:val="24"/>
                <w:szCs w:val="24"/>
              </w:rPr>
            </w:pPr>
            <w:r>
              <w:rPr>
                <w:rFonts w:ascii="Courier New" w:hAnsi="Courier New" w:cs="Courier New"/>
                <w:sz w:val="24"/>
                <w:szCs w:val="24"/>
              </w:rPr>
              <w:t>…</w:t>
            </w:r>
          </w:p>
        </w:tc>
        <w:tc>
          <w:tcPr>
            <w:tcW w:w="2095" w:type="dxa"/>
          </w:tcPr>
          <w:p w14:paraId="5F726D21"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126" w:type="dxa"/>
          </w:tcPr>
          <w:p w14:paraId="43D1625B"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268" w:type="dxa"/>
          </w:tcPr>
          <w:p w14:paraId="52B70EF4" w14:textId="77777777" w:rsidR="00077E96" w:rsidRDefault="00077E96"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bl>
    <w:p w14:paraId="5DEF7D0C" w14:textId="77777777" w:rsidR="00077E96" w:rsidRDefault="00077E96" w:rsidP="00077E96">
      <w:pPr>
        <w:rPr>
          <w:sz w:val="28"/>
          <w:szCs w:val="28"/>
        </w:rPr>
      </w:pPr>
      <w:r w:rsidRPr="006A6C75">
        <w:rPr>
          <w:sz w:val="28"/>
          <w:szCs w:val="28"/>
        </w:rPr>
        <w:t xml:space="preserve">Em que U=Update, I Insert, D- Delete, L=Leitura, X=Executar SP e - sem permissões. </w:t>
      </w:r>
    </w:p>
    <w:p w14:paraId="2B641ED7" w14:textId="77777777" w:rsidR="00077E96" w:rsidRDefault="00077E96" w:rsidP="00077E96">
      <w:pPr>
        <w:rPr>
          <w:lang w:val="pt-BR"/>
        </w:rPr>
      </w:pPr>
    </w:p>
    <w:p w14:paraId="3AFFE1C4" w14:textId="77777777" w:rsidR="00077E96" w:rsidRPr="00C13110"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0584F6DF"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8FF743F"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B1B674E"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4557140C" w14:textId="77777777" w:rsidR="00077E96" w:rsidRDefault="00077E96" w:rsidP="00077E96"/>
    <w:p w14:paraId="6CF66378" w14:textId="77777777" w:rsidR="00077E96" w:rsidRDefault="00077E96" w:rsidP="00077E96">
      <w:pPr>
        <w:rPr>
          <w:sz w:val="28"/>
          <w:szCs w:val="28"/>
        </w:rPr>
      </w:pPr>
    </w:p>
    <w:p w14:paraId="5CC6D57C" w14:textId="77777777" w:rsidR="00077E96" w:rsidRDefault="00077E96" w:rsidP="00077E96">
      <w:pPr>
        <w:rPr>
          <w:sz w:val="28"/>
          <w:szCs w:val="28"/>
        </w:rPr>
      </w:pPr>
    </w:p>
    <w:p w14:paraId="2E1B2B56" w14:textId="77777777" w:rsidR="00077E96" w:rsidRDefault="00077E96" w:rsidP="00077E96">
      <w:pPr>
        <w:rPr>
          <w:sz w:val="28"/>
          <w:szCs w:val="28"/>
        </w:rPr>
      </w:pPr>
    </w:p>
    <w:p w14:paraId="1B7A4F97" w14:textId="77777777" w:rsidR="00077E96" w:rsidRDefault="00077E96" w:rsidP="00077E96">
      <w:pPr>
        <w:rPr>
          <w:sz w:val="28"/>
          <w:szCs w:val="28"/>
        </w:rPr>
      </w:pPr>
    </w:p>
    <w:p w14:paraId="06DEACC0" w14:textId="77777777" w:rsidR="00077E96" w:rsidRDefault="00077E96" w:rsidP="00077E96">
      <w:pPr>
        <w:rPr>
          <w:sz w:val="28"/>
          <w:szCs w:val="28"/>
        </w:rPr>
      </w:pPr>
    </w:p>
    <w:p w14:paraId="40F5CC56" w14:textId="77777777" w:rsidR="00077E96" w:rsidRDefault="00077E96" w:rsidP="00077E96">
      <w:pPr>
        <w:rPr>
          <w:sz w:val="28"/>
          <w:szCs w:val="28"/>
        </w:rPr>
      </w:pPr>
    </w:p>
    <w:p w14:paraId="6F730A6E" w14:textId="77777777" w:rsidR="00077E96" w:rsidRPr="006A6C75" w:rsidRDefault="00077E96" w:rsidP="00077E96">
      <w:pPr>
        <w:rPr>
          <w:sz w:val="28"/>
          <w:szCs w:val="28"/>
        </w:rPr>
      </w:pPr>
    </w:p>
    <w:p w14:paraId="5447EE24" w14:textId="2185400F" w:rsidR="00077E96" w:rsidRPr="000441B9" w:rsidRDefault="00077E96" w:rsidP="00077E96">
      <w:pPr>
        <w:pStyle w:val="Heading2"/>
      </w:pPr>
      <w:bookmarkStart w:id="178" w:name="_Toc181616450"/>
      <w:r>
        <w:rPr>
          <w:noProof/>
        </w:rPr>
        <w:lastRenderedPageBreak/>
        <mc:AlternateContent>
          <mc:Choice Requires="wps">
            <w:drawing>
              <wp:anchor distT="0" distB="0" distL="114300" distR="114300" simplePos="0" relativeHeight="251666944" behindDoc="0" locked="0" layoutInCell="1" allowOverlap="1" wp14:anchorId="6C6B3F0E" wp14:editId="5EECB809">
                <wp:simplePos x="0" y="0"/>
                <wp:positionH relativeFrom="column">
                  <wp:posOffset>62670</wp:posOffset>
                </wp:positionH>
                <wp:positionV relativeFrom="paragraph">
                  <wp:posOffset>301821</wp:posOffset>
                </wp:positionV>
                <wp:extent cx="5017135" cy="1693985"/>
                <wp:effectExtent l="0" t="0" r="12065" b="20955"/>
                <wp:wrapNone/>
                <wp:docPr id="1973988942" name="Rectangle: Folded Corner 85"/>
                <wp:cNvGraphicFramePr/>
                <a:graphic xmlns:a="http://schemas.openxmlformats.org/drawingml/2006/main">
                  <a:graphicData uri="http://schemas.microsoft.com/office/word/2010/wordprocessingShape">
                    <wps:wsp>
                      <wps:cNvSpPr/>
                      <wps:spPr>
                        <a:xfrm>
                          <a:off x="0" y="0"/>
                          <a:ext cx="5017135" cy="1693985"/>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9375E3" w14:textId="61FB6046" w:rsidR="00077E96" w:rsidRDefault="00077E96" w:rsidP="00077E96">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deverão ser </w:t>
                            </w:r>
                            <w:r w:rsidR="00216653">
                              <w:rPr>
                                <w:rFonts w:asciiTheme="majorHAnsi" w:eastAsiaTheme="majorEastAsia" w:hAnsiTheme="majorHAnsi" w:cstheme="majorBidi"/>
                                <w:i/>
                                <w:color w:val="000000" w:themeColor="text1"/>
                                <w:sz w:val="20"/>
                                <w:szCs w:val="20"/>
                              </w:rPr>
                              <w:t>l</w:t>
                            </w:r>
                            <w:r>
                              <w:rPr>
                                <w:rFonts w:asciiTheme="majorHAnsi" w:eastAsiaTheme="majorEastAsia" w:hAnsiTheme="majorHAnsi" w:cstheme="majorBidi"/>
                                <w:i/>
                                <w:color w:val="000000" w:themeColor="text1"/>
                                <w:sz w:val="20"/>
                                <w:szCs w:val="20"/>
                              </w:rPr>
                              <w:t>ista</w:t>
                            </w:r>
                            <w:r w:rsidR="00216653">
                              <w:rPr>
                                <w:rFonts w:asciiTheme="majorHAnsi" w:eastAsiaTheme="majorEastAsia" w:hAnsiTheme="majorHAnsi" w:cstheme="majorBidi"/>
                                <w:i/>
                                <w:color w:val="000000" w:themeColor="text1"/>
                                <w:sz w:val="20"/>
                                <w:szCs w:val="20"/>
                              </w:rPr>
                              <w:t>dos</w:t>
                            </w:r>
                            <w:r>
                              <w:rPr>
                                <w:rFonts w:asciiTheme="majorHAnsi" w:eastAsiaTheme="majorEastAsia" w:hAnsiTheme="majorHAnsi" w:cstheme="majorBidi"/>
                                <w:i/>
                                <w:color w:val="000000" w:themeColor="text1"/>
                                <w:sz w:val="20"/>
                                <w:szCs w:val="20"/>
                              </w:rPr>
                              <w:t xml:space="preserve"> os SP que implementam mecanismos anteriores. Na quarta coluna têm de colocar um dos seguintes símbolos:</w:t>
                            </w:r>
                          </w:p>
                          <w:p w14:paraId="0C1E6633"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0543791D"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088A0510"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31F0DAC7"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0005E554"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7D3B839B" w14:textId="77777777" w:rsidR="00077E96" w:rsidRDefault="00077E96" w:rsidP="00077E96">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6F34C512" w14:textId="77777777" w:rsidR="00077E96" w:rsidRDefault="00077E96" w:rsidP="00077E96">
                            <w:pPr>
                              <w:rPr>
                                <w:rFonts w:asciiTheme="majorHAnsi" w:eastAsiaTheme="majorEastAsia" w:hAnsiTheme="majorHAnsi" w:cstheme="majorBidi"/>
                                <w:i/>
                                <w:color w:val="000000" w:themeColor="text1"/>
                                <w:sz w:val="20"/>
                                <w:szCs w:val="20"/>
                              </w:rPr>
                            </w:pPr>
                          </w:p>
                          <w:p w14:paraId="56794397" w14:textId="77777777" w:rsidR="00077E96" w:rsidRPr="00A952CD" w:rsidRDefault="00077E96" w:rsidP="00077E96">
                            <w:pPr>
                              <w:rPr>
                                <w:rFonts w:asciiTheme="majorHAnsi" w:eastAsiaTheme="majorEastAsia" w:hAnsiTheme="majorHAnsi" w:cstheme="majorBidi"/>
                                <w:i/>
                                <w:color w:val="000000" w:themeColor="text1"/>
                                <w:sz w:val="20"/>
                                <w:szCs w:val="20"/>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3F0E" id="_x0000_s1240" type="#_x0000_t65" style="position:absolute;left:0;text-align:left;margin-left:4.95pt;margin-top:23.75pt;width:395.05pt;height:133.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" adj="18000" fillcolor="#b8cce4 [1300]" strokecolor="#b8cce4 [1300]" strokeweight="2pt">
                <v:textbox inset=",0,,0">
                  <w:txbxContent>
                    <w:p w14:paraId="389375E3" w14:textId="61FB6046" w:rsidR="00077E96" w:rsidRDefault="00077E96" w:rsidP="00077E96">
                      <w:pPr>
                        <w:rPr>
                          <w:rFonts w:asciiTheme="majorHAnsi" w:eastAsiaTheme="majorEastAsia" w:hAnsiTheme="majorHAnsi" w:cstheme="majorBidi"/>
                          <w:i/>
                          <w:color w:val="000000" w:themeColor="text1"/>
                          <w:sz w:val="20"/>
                          <w:szCs w:val="20"/>
                        </w:rPr>
                      </w:pPr>
                      <w:r w:rsidRPr="00A952CD">
                        <w:rPr>
                          <w:rFonts w:asciiTheme="majorHAnsi" w:eastAsiaTheme="majorEastAsia" w:hAnsiTheme="majorHAnsi" w:cstheme="majorBidi"/>
                          <w:i/>
                          <w:color w:val="000000" w:themeColor="text1"/>
                          <w:sz w:val="20"/>
                          <w:szCs w:val="20"/>
                        </w:rPr>
                        <w:t xml:space="preserve"> </w:t>
                      </w: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deverão ser </w:t>
                      </w:r>
                      <w:r w:rsidR="00216653">
                        <w:rPr>
                          <w:rFonts w:asciiTheme="majorHAnsi" w:eastAsiaTheme="majorEastAsia" w:hAnsiTheme="majorHAnsi" w:cstheme="majorBidi"/>
                          <w:i/>
                          <w:color w:val="000000" w:themeColor="text1"/>
                          <w:sz w:val="20"/>
                          <w:szCs w:val="20"/>
                        </w:rPr>
                        <w:t>l</w:t>
                      </w:r>
                      <w:r>
                        <w:rPr>
                          <w:rFonts w:asciiTheme="majorHAnsi" w:eastAsiaTheme="majorEastAsia" w:hAnsiTheme="majorHAnsi" w:cstheme="majorBidi"/>
                          <w:i/>
                          <w:color w:val="000000" w:themeColor="text1"/>
                          <w:sz w:val="20"/>
                          <w:szCs w:val="20"/>
                        </w:rPr>
                        <w:t>ista</w:t>
                      </w:r>
                      <w:r w:rsidR="00216653">
                        <w:rPr>
                          <w:rFonts w:asciiTheme="majorHAnsi" w:eastAsiaTheme="majorEastAsia" w:hAnsiTheme="majorHAnsi" w:cstheme="majorBidi"/>
                          <w:i/>
                          <w:color w:val="000000" w:themeColor="text1"/>
                          <w:sz w:val="20"/>
                          <w:szCs w:val="20"/>
                        </w:rPr>
                        <w:t>dos</w:t>
                      </w:r>
                      <w:r>
                        <w:rPr>
                          <w:rFonts w:asciiTheme="majorHAnsi" w:eastAsiaTheme="majorEastAsia" w:hAnsiTheme="majorHAnsi" w:cstheme="majorBidi"/>
                          <w:i/>
                          <w:color w:val="000000" w:themeColor="text1"/>
                          <w:sz w:val="20"/>
                          <w:szCs w:val="20"/>
                        </w:rPr>
                        <w:t xml:space="preserve"> os SP que implementam mecanismos anteriores. Na quarta coluna têm de colocar um dos seguintes símbolos:</w:t>
                      </w:r>
                    </w:p>
                    <w:p w14:paraId="0C1E6633"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0543791D"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088A0510"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31F0DAC7"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0005E554" w14:textId="77777777" w:rsidR="00077E96" w:rsidRDefault="00077E96" w:rsidP="00077E96">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7D3B839B" w14:textId="77777777" w:rsidR="00077E96" w:rsidRDefault="00077E96" w:rsidP="00077E96">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6F34C512" w14:textId="77777777" w:rsidR="00077E96" w:rsidRDefault="00077E96" w:rsidP="00077E96">
                      <w:pPr>
                        <w:rPr>
                          <w:rFonts w:asciiTheme="majorHAnsi" w:eastAsiaTheme="majorEastAsia" w:hAnsiTheme="majorHAnsi" w:cstheme="majorBidi"/>
                          <w:i/>
                          <w:color w:val="000000" w:themeColor="text1"/>
                          <w:sz w:val="20"/>
                          <w:szCs w:val="20"/>
                        </w:rPr>
                      </w:pPr>
                    </w:p>
                    <w:p w14:paraId="56794397" w14:textId="77777777" w:rsidR="00077E96" w:rsidRPr="00A952CD" w:rsidRDefault="00077E96" w:rsidP="00077E96">
                      <w:pPr>
                        <w:rPr>
                          <w:rFonts w:asciiTheme="majorHAnsi" w:eastAsiaTheme="majorEastAsia" w:hAnsiTheme="majorHAnsi" w:cstheme="majorBidi"/>
                          <w:i/>
                          <w:color w:val="000000" w:themeColor="text1"/>
                          <w:sz w:val="20"/>
                          <w:szCs w:val="20"/>
                        </w:rPr>
                      </w:pPr>
                    </w:p>
                  </w:txbxContent>
                </v:textbox>
              </v:shape>
            </w:pict>
          </mc:Fallback>
        </mc:AlternateContent>
      </w:r>
      <w:r w:rsidRPr="000441B9">
        <w:t xml:space="preserve">Procedimentos Manutenção </w:t>
      </w:r>
      <w:r>
        <w:t xml:space="preserve">da </w:t>
      </w:r>
      <w:r w:rsidRPr="000441B9">
        <w:t>Aplicação</w:t>
      </w:r>
      <w:bookmarkEnd w:id="178"/>
    </w:p>
    <w:p w14:paraId="68BFC7CB" w14:textId="753EEBE2" w:rsidR="00077E96" w:rsidRDefault="00077E96" w:rsidP="00077E96"/>
    <w:p w14:paraId="2060B048" w14:textId="77777777" w:rsidR="00077E96" w:rsidRDefault="00077E96" w:rsidP="00077E96"/>
    <w:p w14:paraId="38578576" w14:textId="77777777" w:rsidR="00077E96" w:rsidRDefault="00077E96" w:rsidP="00077E96"/>
    <w:p w14:paraId="10A7C867" w14:textId="77777777" w:rsidR="00077E96" w:rsidRDefault="00077E96" w:rsidP="00077E96"/>
    <w:p w14:paraId="0FBFC44E" w14:textId="77777777" w:rsidR="00077E96" w:rsidRDefault="00077E96" w:rsidP="00077E96"/>
    <w:p w14:paraId="4ADA903E" w14:textId="77777777" w:rsidR="00077E96" w:rsidRDefault="00077E96" w:rsidP="00077E96"/>
    <w:tbl>
      <w:tblPr>
        <w:tblStyle w:val="GridTable1Light"/>
        <w:tblW w:w="8494" w:type="dxa"/>
        <w:tblLayout w:type="fixed"/>
        <w:tblLook w:val="04A0" w:firstRow="1" w:lastRow="0" w:firstColumn="1" w:lastColumn="0" w:noHBand="0" w:noVBand="1"/>
      </w:tblPr>
      <w:tblGrid>
        <w:gridCol w:w="1252"/>
        <w:gridCol w:w="2618"/>
        <w:gridCol w:w="3922"/>
        <w:gridCol w:w="702"/>
      </w:tblGrid>
      <w:tr w:rsidR="00077E96" w:rsidRPr="00AB4D00" w14:paraId="26650C09" w14:textId="77777777" w:rsidTr="0043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000000" w:themeFill="text1"/>
          </w:tcPr>
          <w:p w14:paraId="3DDC854C" w14:textId="77777777" w:rsidR="00077E96" w:rsidRPr="00AB4D00" w:rsidRDefault="00077E96" w:rsidP="00437A2D">
            <w:pPr>
              <w:jc w:val="center"/>
              <w:rPr>
                <w:rFonts w:ascii="Courier New" w:hAnsi="Courier New" w:cs="Courier New"/>
                <w:sz w:val="20"/>
                <w:szCs w:val="20"/>
              </w:rPr>
            </w:pPr>
            <w:r w:rsidRPr="00AB4D00">
              <w:rPr>
                <w:rFonts w:ascii="Courier New" w:hAnsi="Courier New" w:cs="Courier New"/>
                <w:sz w:val="20"/>
                <w:szCs w:val="20"/>
              </w:rPr>
              <w:t xml:space="preserve">Nome </w:t>
            </w:r>
            <w:r>
              <w:rPr>
                <w:rFonts w:ascii="Courier New" w:hAnsi="Courier New" w:cs="Courier New"/>
                <w:sz w:val="20"/>
                <w:szCs w:val="20"/>
              </w:rPr>
              <w:t>SP</w:t>
            </w:r>
          </w:p>
        </w:tc>
        <w:tc>
          <w:tcPr>
            <w:tcW w:w="2618" w:type="dxa"/>
            <w:shd w:val="clear" w:color="auto" w:fill="000000" w:themeFill="text1"/>
          </w:tcPr>
          <w:p w14:paraId="4FF2883B" w14:textId="77777777" w:rsidR="00077E96" w:rsidRPr="00AB4D00" w:rsidRDefault="00077E96"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Pr>
                <w:rFonts w:ascii="Courier New" w:hAnsi="Courier New" w:cs="Courier New"/>
                <w:sz w:val="20"/>
                <w:szCs w:val="20"/>
              </w:rPr>
              <w:t>Argumentos</w:t>
            </w:r>
          </w:p>
        </w:tc>
        <w:tc>
          <w:tcPr>
            <w:tcW w:w="3922" w:type="dxa"/>
            <w:shd w:val="clear" w:color="auto" w:fill="000000" w:themeFill="text1"/>
          </w:tcPr>
          <w:p w14:paraId="26610E2F" w14:textId="77777777" w:rsidR="00077E96" w:rsidRDefault="00077E96"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0"/>
                <w:szCs w:val="20"/>
              </w:rPr>
            </w:pPr>
            <w:r>
              <w:rPr>
                <w:rFonts w:ascii="Courier New" w:hAnsi="Courier New" w:cs="Courier New"/>
                <w:sz w:val="20"/>
                <w:szCs w:val="20"/>
              </w:rPr>
              <w:t>Descrição</w:t>
            </w:r>
          </w:p>
          <w:p w14:paraId="7469F73D" w14:textId="77777777" w:rsidR="00077E96" w:rsidRPr="00AB4D00" w:rsidRDefault="00077E96"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Pr>
                <w:rFonts w:ascii="Courier New" w:hAnsi="Courier New" w:cs="Courier New"/>
                <w:sz w:val="20"/>
                <w:szCs w:val="20"/>
              </w:rPr>
              <w:t xml:space="preserve"> </w:t>
            </w:r>
          </w:p>
        </w:tc>
        <w:tc>
          <w:tcPr>
            <w:tcW w:w="702" w:type="dxa"/>
            <w:shd w:val="clear" w:color="auto" w:fill="000000" w:themeFill="text1"/>
          </w:tcPr>
          <w:p w14:paraId="203EDB05" w14:textId="77777777" w:rsidR="00077E96" w:rsidRDefault="00077E96"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p>
        </w:tc>
      </w:tr>
      <w:tr w:rsidR="00077E96" w14:paraId="730DC5A5" w14:textId="77777777" w:rsidTr="00437A2D">
        <w:tc>
          <w:tcPr>
            <w:cnfStyle w:val="001000000000" w:firstRow="0" w:lastRow="0" w:firstColumn="1" w:lastColumn="0" w:oddVBand="0" w:evenVBand="0" w:oddHBand="0" w:evenHBand="0" w:firstRowFirstColumn="0" w:firstRowLastColumn="0" w:lastRowFirstColumn="0" w:lastRowLastColumn="0"/>
            <w:tcW w:w="1252" w:type="dxa"/>
          </w:tcPr>
          <w:p w14:paraId="0D8B781C" w14:textId="77777777" w:rsidR="00077E96" w:rsidRPr="00A952CD" w:rsidRDefault="00077E96" w:rsidP="00437A2D">
            <w:pPr>
              <w:rPr>
                <w:rFonts w:ascii="Courier New" w:hAnsi="Courier New" w:cs="Courier New"/>
                <w:b w:val="0"/>
                <w:bCs w:val="0"/>
                <w:sz w:val="28"/>
                <w:szCs w:val="28"/>
              </w:rPr>
            </w:pPr>
          </w:p>
          <w:p w14:paraId="3A8B7E8C" w14:textId="77777777" w:rsidR="00077E96" w:rsidRPr="00A952CD" w:rsidRDefault="00077E96" w:rsidP="00437A2D">
            <w:pPr>
              <w:rPr>
                <w:rFonts w:ascii="Courier New" w:hAnsi="Courier New" w:cs="Courier New"/>
                <w:sz w:val="28"/>
                <w:szCs w:val="28"/>
              </w:rPr>
            </w:pPr>
          </w:p>
        </w:tc>
        <w:tc>
          <w:tcPr>
            <w:tcW w:w="2618" w:type="dxa"/>
          </w:tcPr>
          <w:p w14:paraId="1482996D"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3922" w:type="dxa"/>
          </w:tcPr>
          <w:p w14:paraId="7144B8E5"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702" w:type="dxa"/>
          </w:tcPr>
          <w:p w14:paraId="74762246"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077E96" w14:paraId="3569FC7A" w14:textId="77777777" w:rsidTr="00437A2D">
        <w:tc>
          <w:tcPr>
            <w:cnfStyle w:val="001000000000" w:firstRow="0" w:lastRow="0" w:firstColumn="1" w:lastColumn="0" w:oddVBand="0" w:evenVBand="0" w:oddHBand="0" w:evenHBand="0" w:firstRowFirstColumn="0" w:firstRowLastColumn="0" w:lastRowFirstColumn="0" w:lastRowLastColumn="0"/>
            <w:tcW w:w="1252" w:type="dxa"/>
            <w:shd w:val="clear" w:color="auto" w:fill="D9D9D9" w:themeFill="background1" w:themeFillShade="D9"/>
          </w:tcPr>
          <w:p w14:paraId="726452A2" w14:textId="77777777" w:rsidR="00077E96" w:rsidRPr="00A952CD" w:rsidRDefault="00077E96" w:rsidP="00437A2D">
            <w:pPr>
              <w:rPr>
                <w:rFonts w:ascii="Courier New" w:hAnsi="Courier New" w:cs="Courier New"/>
                <w:b w:val="0"/>
                <w:bCs w:val="0"/>
                <w:sz w:val="28"/>
                <w:szCs w:val="28"/>
              </w:rPr>
            </w:pPr>
          </w:p>
          <w:p w14:paraId="0DC30F42" w14:textId="77777777" w:rsidR="00077E96" w:rsidRPr="00A952CD" w:rsidRDefault="00077E96" w:rsidP="00437A2D">
            <w:pPr>
              <w:rPr>
                <w:rFonts w:ascii="Courier New" w:hAnsi="Courier New" w:cs="Courier New"/>
                <w:sz w:val="28"/>
                <w:szCs w:val="28"/>
              </w:rPr>
            </w:pPr>
          </w:p>
        </w:tc>
        <w:tc>
          <w:tcPr>
            <w:tcW w:w="2618" w:type="dxa"/>
            <w:shd w:val="clear" w:color="auto" w:fill="D9D9D9" w:themeFill="background1" w:themeFillShade="D9"/>
          </w:tcPr>
          <w:p w14:paraId="0F2D1AF1"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3922" w:type="dxa"/>
            <w:shd w:val="clear" w:color="auto" w:fill="D9D9D9" w:themeFill="background1" w:themeFillShade="D9"/>
          </w:tcPr>
          <w:p w14:paraId="506F395C"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702" w:type="dxa"/>
            <w:shd w:val="clear" w:color="auto" w:fill="D9D9D9" w:themeFill="background1" w:themeFillShade="D9"/>
          </w:tcPr>
          <w:p w14:paraId="55F865E6"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077E96" w14:paraId="443107E8" w14:textId="77777777" w:rsidTr="00437A2D">
        <w:tc>
          <w:tcPr>
            <w:cnfStyle w:val="001000000000" w:firstRow="0" w:lastRow="0" w:firstColumn="1" w:lastColumn="0" w:oddVBand="0" w:evenVBand="0" w:oddHBand="0" w:evenHBand="0" w:firstRowFirstColumn="0" w:firstRowLastColumn="0" w:lastRowFirstColumn="0" w:lastRowLastColumn="0"/>
            <w:tcW w:w="1252" w:type="dxa"/>
          </w:tcPr>
          <w:p w14:paraId="3E079895" w14:textId="77777777" w:rsidR="00077E96" w:rsidRPr="00A952CD" w:rsidRDefault="00077E96" w:rsidP="00437A2D">
            <w:pPr>
              <w:rPr>
                <w:rFonts w:ascii="Courier New" w:hAnsi="Courier New" w:cs="Courier New"/>
                <w:b w:val="0"/>
                <w:bCs w:val="0"/>
                <w:sz w:val="28"/>
                <w:szCs w:val="28"/>
              </w:rPr>
            </w:pPr>
          </w:p>
          <w:p w14:paraId="447551D0" w14:textId="77777777" w:rsidR="00077E96" w:rsidRPr="00A952CD" w:rsidRDefault="00077E96" w:rsidP="00437A2D">
            <w:pPr>
              <w:rPr>
                <w:rFonts w:ascii="Courier New" w:hAnsi="Courier New" w:cs="Courier New"/>
                <w:sz w:val="28"/>
                <w:szCs w:val="28"/>
              </w:rPr>
            </w:pPr>
          </w:p>
        </w:tc>
        <w:tc>
          <w:tcPr>
            <w:tcW w:w="2618" w:type="dxa"/>
          </w:tcPr>
          <w:p w14:paraId="63D06F8D"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3922" w:type="dxa"/>
          </w:tcPr>
          <w:p w14:paraId="4E547001"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c>
          <w:tcPr>
            <w:tcW w:w="702" w:type="dxa"/>
          </w:tcPr>
          <w:p w14:paraId="1859B2E7"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r w:rsidR="00077E96" w14:paraId="35AE99E1" w14:textId="77777777" w:rsidTr="00437A2D">
        <w:tc>
          <w:tcPr>
            <w:cnfStyle w:val="001000000000" w:firstRow="0" w:lastRow="0" w:firstColumn="1" w:lastColumn="0" w:oddVBand="0" w:evenVBand="0" w:oddHBand="0" w:evenHBand="0" w:firstRowFirstColumn="0" w:firstRowLastColumn="0" w:lastRowFirstColumn="0" w:lastRowLastColumn="0"/>
            <w:tcW w:w="1252" w:type="dxa"/>
            <w:shd w:val="clear" w:color="auto" w:fill="D9D9D9" w:themeFill="background1" w:themeFillShade="D9"/>
          </w:tcPr>
          <w:p w14:paraId="28092DC5" w14:textId="77777777" w:rsidR="00077E96" w:rsidRPr="00A952CD" w:rsidRDefault="00077E96" w:rsidP="00437A2D">
            <w:pPr>
              <w:rPr>
                <w:rFonts w:ascii="Courier New" w:hAnsi="Courier New" w:cs="Courier New"/>
                <w:sz w:val="28"/>
                <w:szCs w:val="28"/>
              </w:rPr>
            </w:pPr>
            <w:r>
              <w:rPr>
                <w:rFonts w:ascii="Courier New" w:hAnsi="Courier New" w:cs="Courier New"/>
                <w:sz w:val="28"/>
                <w:szCs w:val="28"/>
              </w:rPr>
              <w:t>…</w:t>
            </w:r>
          </w:p>
        </w:tc>
        <w:tc>
          <w:tcPr>
            <w:tcW w:w="2618" w:type="dxa"/>
            <w:shd w:val="clear" w:color="auto" w:fill="D9D9D9" w:themeFill="background1" w:themeFillShade="D9"/>
          </w:tcPr>
          <w:p w14:paraId="032D93EB"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c>
          <w:tcPr>
            <w:tcW w:w="3922" w:type="dxa"/>
            <w:shd w:val="clear" w:color="auto" w:fill="D9D9D9" w:themeFill="background1" w:themeFillShade="D9"/>
          </w:tcPr>
          <w:p w14:paraId="06905E70" w14:textId="77777777" w:rsidR="00077E96" w:rsidRPr="00A952CD"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r>
              <w:rPr>
                <w:rFonts w:ascii="Courier New" w:hAnsi="Courier New" w:cs="Courier New"/>
                <w:sz w:val="28"/>
                <w:szCs w:val="28"/>
              </w:rPr>
              <w:t>…</w:t>
            </w:r>
          </w:p>
        </w:tc>
        <w:tc>
          <w:tcPr>
            <w:tcW w:w="702" w:type="dxa"/>
            <w:shd w:val="clear" w:color="auto" w:fill="D9D9D9" w:themeFill="background1" w:themeFillShade="D9"/>
          </w:tcPr>
          <w:p w14:paraId="6B83ADC7" w14:textId="77777777" w:rsidR="00077E96" w:rsidRDefault="00077E96" w:rsidP="00437A2D">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8"/>
                <w:szCs w:val="28"/>
              </w:rPr>
            </w:pPr>
          </w:p>
        </w:tc>
      </w:tr>
    </w:tbl>
    <w:p w14:paraId="06521B58" w14:textId="77777777" w:rsidR="00077E96" w:rsidRDefault="00077E96" w:rsidP="00077E96">
      <w:pPr>
        <w:rPr>
          <w:lang w:val="pt-BR"/>
        </w:rPr>
      </w:pPr>
    </w:p>
    <w:p w14:paraId="16EFA0D7" w14:textId="77777777" w:rsidR="00077E96" w:rsidRPr="00C13110"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01FA0F7B"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1309E13"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712D282D" w14:textId="77777777" w:rsidR="00077E96" w:rsidRDefault="00077E96" w:rsidP="00077E96">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4AB4F199" w14:textId="77777777" w:rsidR="00364D41" w:rsidRDefault="00364D41">
      <w:r>
        <w:br w:type="page"/>
      </w:r>
    </w:p>
    <w:p w14:paraId="26DD86B2" w14:textId="77777777" w:rsidR="00216653" w:rsidRDefault="00216653" w:rsidP="00216653">
      <w:pPr>
        <w:pStyle w:val="Heading2"/>
      </w:pPr>
      <w:bookmarkStart w:id="179" w:name="_Toc181616451"/>
      <w:r>
        <w:rPr>
          <w:noProof/>
        </w:rPr>
        <w:lastRenderedPageBreak/>
        <mc:AlternateContent>
          <mc:Choice Requires="wps">
            <w:drawing>
              <wp:anchor distT="0" distB="0" distL="114300" distR="114300" simplePos="0" relativeHeight="251670016" behindDoc="0" locked="0" layoutInCell="1" allowOverlap="1" wp14:anchorId="4CFABEC9" wp14:editId="711B9F47">
                <wp:simplePos x="0" y="0"/>
                <wp:positionH relativeFrom="column">
                  <wp:posOffset>-48504</wp:posOffset>
                </wp:positionH>
                <wp:positionV relativeFrom="paragraph">
                  <wp:posOffset>343096</wp:posOffset>
                </wp:positionV>
                <wp:extent cx="5017135" cy="1676400"/>
                <wp:effectExtent l="0" t="0" r="12065" b="19050"/>
                <wp:wrapNone/>
                <wp:docPr id="1805154201" name="Rectangle: Folded Corner 85"/>
                <wp:cNvGraphicFramePr/>
                <a:graphic xmlns:a="http://schemas.openxmlformats.org/drawingml/2006/main">
                  <a:graphicData uri="http://schemas.microsoft.com/office/word/2010/wordprocessingShape">
                    <wps:wsp>
                      <wps:cNvSpPr/>
                      <wps:spPr>
                        <a:xfrm>
                          <a:off x="0" y="0"/>
                          <a:ext cx="5017135" cy="16764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CE1ABB" w14:textId="5BCB8FDA" w:rsidR="00216653" w:rsidRDefault="00216653" w:rsidP="00216653">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eles deverão ser</w:t>
                            </w:r>
                            <w:r>
                              <w:rPr>
                                <w:rFonts w:asciiTheme="majorHAnsi" w:eastAsiaTheme="majorEastAsia" w:hAnsiTheme="majorHAnsi" w:cstheme="majorBidi"/>
                                <w:i/>
                                <w:color w:val="000000" w:themeColor="text1"/>
                                <w:sz w:val="20"/>
                                <w:szCs w:val="20"/>
                              </w:rPr>
                              <w:t xml:space="preserve"> listados </w:t>
                            </w:r>
                            <w:r w:rsidRPr="00A952CD">
                              <w:rPr>
                                <w:rFonts w:asciiTheme="majorHAnsi" w:eastAsiaTheme="majorEastAsia" w:hAnsiTheme="majorHAnsi" w:cstheme="majorBidi"/>
                                <w:i/>
                                <w:color w:val="000000" w:themeColor="text1"/>
                                <w:sz w:val="20"/>
                                <w:szCs w:val="20"/>
                              </w:rPr>
                              <w:t xml:space="preserve"> </w:t>
                            </w:r>
                            <w:r w:rsidRPr="006A6C75">
                              <w:rPr>
                                <w:rFonts w:asciiTheme="majorHAnsi" w:eastAsiaTheme="majorEastAsia" w:hAnsiTheme="majorHAnsi" w:cstheme="majorBidi"/>
                                <w:i/>
                                <w:color w:val="000000" w:themeColor="text1"/>
                                <w:sz w:val="20"/>
                                <w:szCs w:val="20"/>
                              </w:rPr>
                              <w:t>todos os eventos relevantes para o processo de migração</w:t>
                            </w:r>
                            <w:r>
                              <w:rPr>
                                <w:rFonts w:asciiTheme="majorHAnsi" w:eastAsiaTheme="majorEastAsia" w:hAnsiTheme="majorHAnsi" w:cstheme="majorBidi"/>
                                <w:i/>
                                <w:color w:val="000000" w:themeColor="text1"/>
                                <w:sz w:val="20"/>
                                <w:szCs w:val="20"/>
                              </w:rPr>
                              <w:t xml:space="preserve"> Na quarta coluna têm de colocar um dos seguintes símbolos:</w:t>
                            </w:r>
                          </w:p>
                          <w:p w14:paraId="76E46061"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32527162"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1FD49817"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39DB7BE1"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342C3231"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1E8E5845" w14:textId="77777777" w:rsidR="00216653" w:rsidRDefault="00216653" w:rsidP="00216653">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6EC2E0C1" w14:textId="2F858786" w:rsidR="00216653" w:rsidRPr="00A952CD" w:rsidRDefault="00216653" w:rsidP="00216653">
                            <w:pPr>
                              <w:rPr>
                                <w:rFonts w:asciiTheme="majorHAnsi" w:eastAsiaTheme="majorEastAsia" w:hAnsiTheme="majorHAnsi" w:cstheme="majorBidi"/>
                                <w:i/>
                                <w:color w:val="000000" w:themeColor="text1"/>
                                <w:sz w:val="20"/>
                                <w:szCs w:val="20"/>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ABEC9" id="_x0000_s1241" type="#_x0000_t65" style="position:absolute;left:0;text-align:left;margin-left:-3.8pt;margin-top:27pt;width:395.05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" adj="18000" fillcolor="#b8cce4 [1300]" strokecolor="#b8cce4 [1300]" strokeweight="2pt">
                <v:textbox inset=",0,,0">
                  <w:txbxContent>
                    <w:p w14:paraId="4DCE1ABB" w14:textId="5BCB8FDA" w:rsidR="00216653" w:rsidRDefault="00216653" w:rsidP="00216653">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É</w:t>
                      </w:r>
                      <w:r w:rsidRPr="00A952CD">
                        <w:rPr>
                          <w:rFonts w:asciiTheme="majorHAnsi" w:eastAsiaTheme="majorEastAsia" w:hAnsiTheme="majorHAnsi" w:cstheme="majorBidi"/>
                          <w:i/>
                          <w:color w:val="000000" w:themeColor="text1"/>
                          <w:sz w:val="20"/>
                          <w:szCs w:val="20"/>
                        </w:rPr>
                        <w:t xml:space="preserve"> nesta tabela que eles deverão ser</w:t>
                      </w:r>
                      <w:r>
                        <w:rPr>
                          <w:rFonts w:asciiTheme="majorHAnsi" w:eastAsiaTheme="majorEastAsia" w:hAnsiTheme="majorHAnsi" w:cstheme="majorBidi"/>
                          <w:i/>
                          <w:color w:val="000000" w:themeColor="text1"/>
                          <w:sz w:val="20"/>
                          <w:szCs w:val="20"/>
                        </w:rPr>
                        <w:t xml:space="preserve"> listados </w:t>
                      </w:r>
                      <w:r w:rsidRPr="00A952CD">
                        <w:rPr>
                          <w:rFonts w:asciiTheme="majorHAnsi" w:eastAsiaTheme="majorEastAsia" w:hAnsiTheme="majorHAnsi" w:cstheme="majorBidi"/>
                          <w:i/>
                          <w:color w:val="000000" w:themeColor="text1"/>
                          <w:sz w:val="20"/>
                          <w:szCs w:val="20"/>
                        </w:rPr>
                        <w:t xml:space="preserve"> </w:t>
                      </w:r>
                      <w:r w:rsidRPr="006A6C75">
                        <w:rPr>
                          <w:rFonts w:asciiTheme="majorHAnsi" w:eastAsiaTheme="majorEastAsia" w:hAnsiTheme="majorHAnsi" w:cstheme="majorBidi"/>
                          <w:i/>
                          <w:color w:val="000000" w:themeColor="text1"/>
                          <w:sz w:val="20"/>
                          <w:szCs w:val="20"/>
                        </w:rPr>
                        <w:t>todos os eventos relevantes para o processo de migração</w:t>
                      </w:r>
                      <w:r>
                        <w:rPr>
                          <w:rFonts w:asciiTheme="majorHAnsi" w:eastAsiaTheme="majorEastAsia" w:hAnsiTheme="majorHAnsi" w:cstheme="majorBidi"/>
                          <w:i/>
                          <w:color w:val="000000" w:themeColor="text1"/>
                          <w:sz w:val="20"/>
                          <w:szCs w:val="20"/>
                        </w:rPr>
                        <w:t xml:space="preserve"> Na quarta coluna têm de colocar um dos seguintes símbolos:</w:t>
                      </w:r>
                    </w:p>
                    <w:p w14:paraId="76E46061"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 - igual ao especificado</w:t>
                      </w:r>
                    </w:p>
                    <w:p w14:paraId="32527162"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A(og) – Alterado com base em ideia de outro grupo</w:t>
                      </w:r>
                    </w:p>
                    <w:p w14:paraId="1FD49817"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A(ni) – Alterado com base em novas ideias</w:t>
                      </w:r>
                    </w:p>
                    <w:p w14:paraId="39DB7BE1"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N(og) - Novo com base em ideia de outro grupo</w:t>
                      </w:r>
                    </w:p>
                    <w:p w14:paraId="342C3231" w14:textId="77777777" w:rsidR="00216653" w:rsidRDefault="00216653" w:rsidP="00216653">
                      <w:pPr>
                        <w:spacing w:after="0" w:line="240" w:lineRule="auto"/>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N(ni) – Novo  com base em ideia novas</w:t>
                      </w:r>
                    </w:p>
                    <w:p w14:paraId="1E8E5845" w14:textId="77777777" w:rsidR="00216653" w:rsidRDefault="00216653" w:rsidP="00216653">
                      <w:pPr>
                        <w:rPr>
                          <w:rFonts w:asciiTheme="majorHAnsi" w:eastAsiaTheme="majorEastAsia" w:hAnsiTheme="majorHAnsi" w:cstheme="majorBidi"/>
                          <w:i/>
                          <w:color w:val="000000" w:themeColor="text1"/>
                          <w:sz w:val="20"/>
                          <w:szCs w:val="20"/>
                        </w:rPr>
                      </w:pPr>
                      <w:r>
                        <w:rPr>
                          <w:rFonts w:asciiTheme="majorHAnsi" w:eastAsiaTheme="majorEastAsia" w:hAnsiTheme="majorHAnsi" w:cstheme="majorBidi"/>
                          <w:i/>
                          <w:color w:val="000000" w:themeColor="text1"/>
                          <w:sz w:val="20"/>
                          <w:szCs w:val="20"/>
                        </w:rPr>
                        <w:t>A – Alterado com base em novas ideias</w:t>
                      </w:r>
                    </w:p>
                    <w:p w14:paraId="6EC2E0C1" w14:textId="2F858786" w:rsidR="00216653" w:rsidRPr="00A952CD" w:rsidRDefault="00216653" w:rsidP="00216653">
                      <w:pPr>
                        <w:rPr>
                          <w:rFonts w:asciiTheme="majorHAnsi" w:eastAsiaTheme="majorEastAsia" w:hAnsiTheme="majorHAnsi" w:cstheme="majorBidi"/>
                          <w:i/>
                          <w:color w:val="000000" w:themeColor="text1"/>
                          <w:sz w:val="20"/>
                          <w:szCs w:val="20"/>
                        </w:rPr>
                      </w:pPr>
                    </w:p>
                  </w:txbxContent>
                </v:textbox>
              </v:shape>
            </w:pict>
          </mc:Fallback>
        </mc:AlternateContent>
      </w:r>
      <w:r>
        <w:rPr>
          <w:rStyle w:val="Heading3Char"/>
        </w:rPr>
        <w:t>Eventos</w:t>
      </w:r>
      <w:r w:rsidRPr="00104203">
        <w:rPr>
          <w:rStyle w:val="Heading3Char"/>
        </w:rPr>
        <w:t xml:space="preserve"> de suporte à </w:t>
      </w:r>
      <w:r>
        <w:rPr>
          <w:rStyle w:val="Heading3Char"/>
        </w:rPr>
        <w:t>aplicação</w:t>
      </w:r>
      <w:r w:rsidRPr="00104203">
        <w:rPr>
          <w:rStyle w:val="Heading3Char"/>
        </w:rPr>
        <w:t xml:space="preserve"> </w:t>
      </w:r>
      <w:r>
        <w:rPr>
          <w:rStyle w:val="Heading3Char"/>
        </w:rPr>
        <w:t>(</w:t>
      </w:r>
      <w:r>
        <w:t>caso existam)</w:t>
      </w:r>
      <w:bookmarkEnd w:id="179"/>
    </w:p>
    <w:p w14:paraId="1B8531BC" w14:textId="77777777" w:rsidR="00216653" w:rsidRDefault="00216653" w:rsidP="00216653"/>
    <w:p w14:paraId="6C84D74B" w14:textId="77777777" w:rsidR="00216653" w:rsidRDefault="00216653" w:rsidP="00216653"/>
    <w:p w14:paraId="382DD1B3" w14:textId="77777777" w:rsidR="00216653" w:rsidRDefault="00216653" w:rsidP="00216653"/>
    <w:p w14:paraId="3A4BCC7C" w14:textId="77777777" w:rsidR="00216653" w:rsidRDefault="00216653" w:rsidP="00216653"/>
    <w:p w14:paraId="0ECADB1D" w14:textId="77777777" w:rsidR="00216653" w:rsidRDefault="00216653" w:rsidP="00216653"/>
    <w:p w14:paraId="409F155F" w14:textId="77777777" w:rsidR="00216653" w:rsidRDefault="00216653" w:rsidP="00216653"/>
    <w:tbl>
      <w:tblPr>
        <w:tblStyle w:val="GridTable1Light"/>
        <w:tblW w:w="9262" w:type="dxa"/>
        <w:tblLayout w:type="fixed"/>
        <w:tblLook w:val="04A0" w:firstRow="1" w:lastRow="0" w:firstColumn="1" w:lastColumn="0" w:noHBand="0" w:noVBand="1"/>
      </w:tblPr>
      <w:tblGrid>
        <w:gridCol w:w="1728"/>
        <w:gridCol w:w="2208"/>
        <w:gridCol w:w="5326"/>
      </w:tblGrid>
      <w:tr w:rsidR="00216653" w14:paraId="5F833320" w14:textId="77777777" w:rsidTr="0043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0000" w:themeFill="text1"/>
          </w:tcPr>
          <w:p w14:paraId="0A3FB535" w14:textId="77777777" w:rsidR="00216653" w:rsidRDefault="00216653" w:rsidP="00437A2D">
            <w:pPr>
              <w:jc w:val="center"/>
              <w:rPr>
                <w:rFonts w:ascii="Courier New" w:hAnsi="Courier New" w:cs="Courier New"/>
                <w:sz w:val="24"/>
                <w:szCs w:val="24"/>
              </w:rPr>
            </w:pPr>
            <w:r>
              <w:rPr>
                <w:rFonts w:ascii="Courier New" w:hAnsi="Courier New" w:cs="Courier New"/>
                <w:sz w:val="24"/>
                <w:szCs w:val="24"/>
              </w:rPr>
              <w:t>Nome Evento</w:t>
            </w:r>
          </w:p>
        </w:tc>
        <w:tc>
          <w:tcPr>
            <w:tcW w:w="2208" w:type="dxa"/>
            <w:shd w:val="clear" w:color="auto" w:fill="000000" w:themeFill="text1"/>
          </w:tcPr>
          <w:p w14:paraId="4917729E" w14:textId="77777777" w:rsidR="00216653" w:rsidRDefault="00216653"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Local Execução</w:t>
            </w:r>
          </w:p>
          <w:p w14:paraId="2394F25D" w14:textId="77777777" w:rsidR="00216653" w:rsidRDefault="00216653"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(Mysql/Windows)</w:t>
            </w:r>
          </w:p>
        </w:tc>
        <w:tc>
          <w:tcPr>
            <w:tcW w:w="5326" w:type="dxa"/>
            <w:shd w:val="clear" w:color="auto" w:fill="000000" w:themeFill="text1"/>
          </w:tcPr>
          <w:p w14:paraId="2422A0E5" w14:textId="77777777" w:rsidR="00216653" w:rsidRDefault="00216653" w:rsidP="00437A2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Muito breve descrição</w:t>
            </w:r>
          </w:p>
        </w:tc>
      </w:tr>
      <w:tr w:rsidR="00216653" w14:paraId="50486998"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474D4CD5" w14:textId="77777777" w:rsidR="00216653" w:rsidRDefault="00216653" w:rsidP="00437A2D">
            <w:pPr>
              <w:jc w:val="center"/>
              <w:rPr>
                <w:rFonts w:ascii="Courier New" w:hAnsi="Courier New" w:cs="Courier New"/>
                <w:sz w:val="24"/>
                <w:szCs w:val="24"/>
              </w:rPr>
            </w:pPr>
          </w:p>
        </w:tc>
        <w:tc>
          <w:tcPr>
            <w:tcW w:w="2208" w:type="dxa"/>
          </w:tcPr>
          <w:p w14:paraId="7B896B08" w14:textId="77777777" w:rsidR="00216653" w:rsidRDefault="00216653"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326" w:type="dxa"/>
          </w:tcPr>
          <w:p w14:paraId="61DC0212" w14:textId="77777777" w:rsidR="00216653" w:rsidRDefault="00216653"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216653" w14:paraId="7F923250" w14:textId="77777777" w:rsidTr="00437A2D">
        <w:tc>
          <w:tcPr>
            <w:cnfStyle w:val="001000000000" w:firstRow="0" w:lastRow="0" w:firstColumn="1" w:lastColumn="0" w:oddVBand="0" w:evenVBand="0" w:oddHBand="0" w:evenHBand="0" w:firstRowFirstColumn="0" w:firstRowLastColumn="0" w:lastRowFirstColumn="0" w:lastRowLastColumn="0"/>
            <w:tcW w:w="1728" w:type="dxa"/>
            <w:shd w:val="clear" w:color="auto" w:fill="D9D9D9" w:themeFill="background1" w:themeFillShade="D9"/>
          </w:tcPr>
          <w:p w14:paraId="0507CC22" w14:textId="77777777" w:rsidR="00216653" w:rsidRDefault="00216653" w:rsidP="00437A2D">
            <w:pPr>
              <w:jc w:val="center"/>
              <w:rPr>
                <w:rFonts w:ascii="Courier New" w:hAnsi="Courier New" w:cs="Courier New"/>
                <w:sz w:val="24"/>
                <w:szCs w:val="24"/>
              </w:rPr>
            </w:pPr>
          </w:p>
        </w:tc>
        <w:tc>
          <w:tcPr>
            <w:tcW w:w="2208" w:type="dxa"/>
            <w:shd w:val="clear" w:color="auto" w:fill="D9D9D9" w:themeFill="background1" w:themeFillShade="D9"/>
          </w:tcPr>
          <w:p w14:paraId="172ED4A6" w14:textId="77777777" w:rsidR="00216653" w:rsidRDefault="00216653"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326" w:type="dxa"/>
            <w:shd w:val="clear" w:color="auto" w:fill="D9D9D9" w:themeFill="background1" w:themeFillShade="D9"/>
          </w:tcPr>
          <w:p w14:paraId="7AA0A2CB" w14:textId="77777777" w:rsidR="00216653" w:rsidRDefault="00216653"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r w:rsidR="00216653" w14:paraId="49BA7E80" w14:textId="77777777" w:rsidTr="00437A2D">
        <w:tc>
          <w:tcPr>
            <w:cnfStyle w:val="001000000000" w:firstRow="0" w:lastRow="0" w:firstColumn="1" w:lastColumn="0" w:oddVBand="0" w:evenVBand="0" w:oddHBand="0" w:evenHBand="0" w:firstRowFirstColumn="0" w:firstRowLastColumn="0" w:lastRowFirstColumn="0" w:lastRowLastColumn="0"/>
            <w:tcW w:w="1728" w:type="dxa"/>
          </w:tcPr>
          <w:p w14:paraId="26A12EE9" w14:textId="77777777" w:rsidR="00216653" w:rsidRDefault="00216653" w:rsidP="00437A2D">
            <w:pPr>
              <w:jc w:val="center"/>
              <w:rPr>
                <w:rFonts w:ascii="Courier New" w:hAnsi="Courier New" w:cs="Courier New"/>
                <w:sz w:val="24"/>
                <w:szCs w:val="24"/>
              </w:rPr>
            </w:pPr>
          </w:p>
        </w:tc>
        <w:tc>
          <w:tcPr>
            <w:tcW w:w="2208" w:type="dxa"/>
          </w:tcPr>
          <w:p w14:paraId="10916043" w14:textId="77777777" w:rsidR="00216653" w:rsidRDefault="00216653"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5326" w:type="dxa"/>
          </w:tcPr>
          <w:p w14:paraId="3426A5FC" w14:textId="77777777" w:rsidR="00216653" w:rsidRDefault="00216653" w:rsidP="00437A2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r>
    </w:tbl>
    <w:p w14:paraId="1293D90F" w14:textId="77777777" w:rsidR="00216653" w:rsidRDefault="00216653" w:rsidP="00216653">
      <w:pPr>
        <w:jc w:val="center"/>
        <w:rPr>
          <w:rFonts w:ascii="Courier New" w:hAnsi="Courier New" w:cs="Courier New"/>
          <w:sz w:val="24"/>
          <w:szCs w:val="24"/>
        </w:rPr>
      </w:pPr>
    </w:p>
    <w:p w14:paraId="708D683C" w14:textId="77777777" w:rsidR="00216653" w:rsidRDefault="00216653" w:rsidP="00216653">
      <w:pPr>
        <w:rPr>
          <w:lang w:val="pt-BR"/>
        </w:rPr>
      </w:pPr>
    </w:p>
    <w:p w14:paraId="7BE4C4B9" w14:textId="77777777" w:rsidR="00216653" w:rsidRPr="00C13110"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i/>
          <w:sz w:val="28"/>
          <w:szCs w:val="28"/>
        </w:rPr>
      </w:pPr>
      <w:r w:rsidRPr="00C13110">
        <w:rPr>
          <w:i/>
          <w:sz w:val="28"/>
          <w:szCs w:val="28"/>
        </w:rPr>
        <w:t xml:space="preserve">Texto justificativo da opção final. </w:t>
      </w:r>
      <w:r>
        <w:rPr>
          <w:i/>
          <w:sz w:val="28"/>
          <w:szCs w:val="28"/>
        </w:rPr>
        <w:t>O que</w:t>
      </w:r>
      <w:r w:rsidRPr="00C13110">
        <w:rPr>
          <w:i/>
          <w:sz w:val="28"/>
          <w:szCs w:val="28"/>
        </w:rPr>
        <w:t xml:space="preserve"> for idêntic</w:t>
      </w:r>
      <w:r>
        <w:rPr>
          <w:i/>
          <w:sz w:val="28"/>
          <w:szCs w:val="28"/>
        </w:rPr>
        <w:t>o</w:t>
      </w:r>
      <w:r w:rsidRPr="00C13110">
        <w:rPr>
          <w:i/>
          <w:sz w:val="28"/>
          <w:szCs w:val="28"/>
        </w:rPr>
        <w:t xml:space="preserve"> à inicial (enviada a outro grupo) não preencher</w:t>
      </w:r>
    </w:p>
    <w:p w14:paraId="125BE206" w14:textId="77777777" w:rsidR="00216653"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69FABA8C" w14:textId="77777777" w:rsidR="00216653"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52D379CE" w14:textId="77777777" w:rsidR="00216653" w:rsidRDefault="00216653" w:rsidP="00216653">
      <w:pPr>
        <w:pBdr>
          <w:top w:val="single" w:sz="4" w:space="1" w:color="auto"/>
          <w:left w:val="single" w:sz="4" w:space="4" w:color="auto"/>
          <w:bottom w:val="single" w:sz="4" w:space="1" w:color="auto"/>
          <w:right w:val="single" w:sz="4" w:space="4" w:color="auto"/>
        </w:pBdr>
        <w:shd w:val="clear" w:color="auto" w:fill="D9D9D9" w:themeFill="background1" w:themeFillShade="D9"/>
        <w:rPr>
          <w:b/>
          <w:i/>
        </w:rPr>
      </w:pPr>
    </w:p>
    <w:p w14:paraId="15F4B1B9" w14:textId="77777777" w:rsidR="00216653" w:rsidRDefault="00216653" w:rsidP="00216653">
      <w:r>
        <w:br w:type="page"/>
      </w:r>
    </w:p>
    <w:p w14:paraId="1AF4B41E" w14:textId="3A5D1F44" w:rsidR="007F52F2" w:rsidRDefault="007F52F2">
      <w:pPr>
        <w:rPr>
          <w:rFonts w:asciiTheme="majorHAnsi" w:eastAsiaTheme="majorEastAsia" w:hAnsiTheme="majorHAnsi" w:cstheme="majorBidi"/>
          <w:color w:val="243F60" w:themeColor="accent1" w:themeShade="7F"/>
          <w:sz w:val="24"/>
          <w:szCs w:val="24"/>
        </w:rPr>
      </w:pPr>
    </w:p>
    <w:p w14:paraId="1F2B5B06" w14:textId="020EC576" w:rsidR="007F52F2" w:rsidRPr="00216653" w:rsidRDefault="007F52F2" w:rsidP="00216653">
      <w:pPr>
        <w:pStyle w:val="Heading2"/>
        <w:rPr>
          <w:rStyle w:val="Heading3Char"/>
          <w:color w:val="365F91" w:themeColor="accent1" w:themeShade="BF"/>
          <w:sz w:val="26"/>
          <w:szCs w:val="26"/>
        </w:rPr>
      </w:pPr>
      <w:bookmarkStart w:id="180" w:name="_Toc181616452"/>
      <w:r w:rsidRPr="00216653">
        <w:rPr>
          <w:rStyle w:val="Heading3Char"/>
          <w:color w:val="365F91" w:themeColor="accent1" w:themeShade="BF"/>
          <w:sz w:val="26"/>
          <w:szCs w:val="26"/>
        </w:rPr>
        <w:t>PrintScreen dos formulários HTML implementados</w:t>
      </w:r>
      <w:bookmarkEnd w:id="180"/>
    </w:p>
    <w:p w14:paraId="7405F63E" w14:textId="6B5952DA" w:rsidR="007F52F2" w:rsidRDefault="007F52F2">
      <w:pPr>
        <w:rPr>
          <w:rFonts w:ascii="Courier New" w:hAnsi="Courier New" w:cs="Courier New"/>
          <w:sz w:val="24"/>
          <w:szCs w:val="24"/>
        </w:rPr>
      </w:pPr>
      <w:r>
        <w:rPr>
          <w:rFonts w:ascii="Courier New" w:hAnsi="Courier New" w:cs="Courier New"/>
          <w:sz w:val="24"/>
          <w:szCs w:val="24"/>
        </w:rPr>
        <w:br w:type="page"/>
      </w:r>
    </w:p>
    <w:p w14:paraId="3B968732" w14:textId="377C88A9" w:rsidR="007F52F2" w:rsidRPr="00216653" w:rsidRDefault="007F52F2" w:rsidP="00216653">
      <w:pPr>
        <w:pStyle w:val="Heading2"/>
        <w:rPr>
          <w:rStyle w:val="Heading3Char"/>
          <w:color w:val="365F91" w:themeColor="accent1" w:themeShade="BF"/>
          <w:sz w:val="26"/>
          <w:szCs w:val="26"/>
        </w:rPr>
      </w:pPr>
      <w:bookmarkStart w:id="181" w:name="_Toc181616453"/>
      <w:r w:rsidRPr="00216653">
        <w:rPr>
          <w:rStyle w:val="Heading3Char"/>
          <w:color w:val="365F91" w:themeColor="accent1" w:themeShade="BF"/>
          <w:sz w:val="26"/>
          <w:szCs w:val="26"/>
        </w:rPr>
        <w:lastRenderedPageBreak/>
        <w:t>PrintScreen do formulários Android  com dados</w:t>
      </w:r>
      <w:bookmarkEnd w:id="181"/>
    </w:p>
    <w:p w14:paraId="1D497F88" w14:textId="27AE34A9" w:rsidR="007F52F2" w:rsidRDefault="007F52F2">
      <w:r>
        <w:br w:type="page"/>
      </w:r>
    </w:p>
    <w:p w14:paraId="61271055" w14:textId="77777777" w:rsidR="007F52F2" w:rsidRPr="007F52F2" w:rsidRDefault="007F52F2" w:rsidP="007F52F2"/>
    <w:p w14:paraId="50F5AED2" w14:textId="335F5903" w:rsidR="007F52F2" w:rsidRPr="007F52F2" w:rsidRDefault="007F52F2" w:rsidP="007F52F2">
      <w:pPr>
        <w:tabs>
          <w:tab w:val="left" w:pos="1728"/>
          <w:tab w:val="left" w:pos="3457"/>
          <w:tab w:val="left" w:pos="4826"/>
          <w:tab w:val="left" w:pos="5920"/>
        </w:tabs>
        <w:jc w:val="center"/>
        <w:rPr>
          <w:rFonts w:ascii="Courier New" w:hAnsi="Courier New" w:cs="Courier New"/>
          <w:sz w:val="52"/>
          <w:szCs w:val="52"/>
        </w:rPr>
      </w:pPr>
      <w:r w:rsidRPr="007F52F2">
        <w:rPr>
          <w:rFonts w:ascii="Courier New" w:hAnsi="Courier New" w:cs="Courier New"/>
          <w:sz w:val="52"/>
          <w:szCs w:val="52"/>
        </w:rPr>
        <w:t>Anexo Código SQL</w:t>
      </w:r>
    </w:p>
    <w:p w14:paraId="6BE69244" w14:textId="0786342A" w:rsidR="007F52F2" w:rsidRDefault="007F52F2">
      <w:pPr>
        <w:rPr>
          <w:rFonts w:ascii="Courier New" w:hAnsi="Courier New" w:cs="Courier New"/>
          <w:sz w:val="24"/>
          <w:szCs w:val="24"/>
        </w:rPr>
      </w:pPr>
      <w:r>
        <w:rPr>
          <w:rFonts w:ascii="Courier New" w:hAnsi="Courier New" w:cs="Courier New"/>
          <w:sz w:val="24"/>
          <w:szCs w:val="24"/>
        </w:rPr>
        <w:br w:type="page"/>
      </w:r>
    </w:p>
    <w:p w14:paraId="4F52D1C0" w14:textId="40E55833" w:rsidR="00BA456B" w:rsidRDefault="00BA456B" w:rsidP="00BA456B">
      <w:pPr>
        <w:tabs>
          <w:tab w:val="left" w:pos="1728"/>
          <w:tab w:val="left" w:pos="3457"/>
          <w:tab w:val="left" w:pos="4826"/>
          <w:tab w:val="left" w:pos="5920"/>
        </w:tabs>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r>
    </w:p>
    <w:p w14:paraId="3745A16C" w14:textId="6AE5FED6" w:rsidR="00BA456B" w:rsidRPr="00CF6090" w:rsidRDefault="00BA456B" w:rsidP="007F52F2">
      <w:pPr>
        <w:pStyle w:val="Heading3"/>
        <w:numPr>
          <w:ilvl w:val="0"/>
          <w:numId w:val="0"/>
        </w:numPr>
        <w:ind w:left="862" w:hanging="720"/>
      </w:pPr>
      <w:bookmarkStart w:id="182" w:name="_Toc181616454"/>
      <w:r w:rsidRPr="00CF6090">
        <w:t xml:space="preserve">Código de </w:t>
      </w:r>
      <w:r w:rsidRPr="008F747D">
        <w:t>Triggers</w:t>
      </w:r>
      <w:r w:rsidRPr="00CF6090">
        <w:t xml:space="preserve"> implementados</w:t>
      </w:r>
      <w:bookmarkEnd w:id="182"/>
      <w:r w:rsidRPr="00CF6090">
        <w:t xml:space="preserve"> </w:t>
      </w: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BA456B" w14:paraId="6F3768CE" w14:textId="77777777" w:rsidTr="00BA456B">
        <w:tc>
          <w:tcPr>
            <w:tcW w:w="8720" w:type="dxa"/>
            <w:shd w:val="clear" w:color="auto" w:fill="E6E6E6"/>
          </w:tcPr>
          <w:p w14:paraId="054E6A94" w14:textId="77777777" w:rsidR="00BA456B" w:rsidRDefault="00BA456B" w:rsidP="00BA456B">
            <w:pPr>
              <w:rPr>
                <w:rFonts w:ascii="Courier New" w:hAnsi="Courier New" w:cs="Courier New"/>
                <w:b/>
                <w:sz w:val="24"/>
                <w:szCs w:val="24"/>
              </w:rPr>
            </w:pPr>
          </w:p>
          <w:p w14:paraId="2C5B680A" w14:textId="77777777" w:rsidR="00BA456B" w:rsidRDefault="00BA456B" w:rsidP="00BA456B">
            <w:pPr>
              <w:rPr>
                <w:rFonts w:ascii="Courier New" w:hAnsi="Courier New" w:cs="Courier New"/>
                <w:sz w:val="24"/>
                <w:szCs w:val="24"/>
              </w:rPr>
            </w:pPr>
            <w:r>
              <w:rPr>
                <w:rFonts w:ascii="Courier New" w:hAnsi="Courier New" w:cs="Courier New"/>
                <w:sz w:val="24"/>
                <w:szCs w:val="24"/>
              </w:rPr>
              <w:t>1. Nome Trigger: _____</w:t>
            </w:r>
          </w:p>
          <w:p w14:paraId="49B30AEB" w14:textId="77777777" w:rsidR="00BA456B" w:rsidRDefault="00BA456B" w:rsidP="00BA456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4B6B78E" w14:textId="77777777" w:rsidR="00BA456B" w:rsidRPr="00CB389B" w:rsidRDefault="00BA456B" w:rsidP="00BA456B">
            <w:pPr>
              <w:rPr>
                <w:rFonts w:ascii="Courier New" w:hAnsi="Courier New" w:cs="Courier New"/>
                <w:i/>
                <w:sz w:val="24"/>
                <w:szCs w:val="24"/>
              </w:rPr>
            </w:pPr>
            <w:r w:rsidRPr="00CB389B">
              <w:rPr>
                <w:rFonts w:ascii="Courier New" w:hAnsi="Courier New" w:cs="Courier New"/>
                <w:i/>
                <w:sz w:val="24"/>
                <w:szCs w:val="24"/>
              </w:rPr>
              <w:t>Código</w:t>
            </w:r>
          </w:p>
          <w:p w14:paraId="20ACA8CA" w14:textId="77777777" w:rsidR="00BA456B" w:rsidRDefault="00BA456B" w:rsidP="00BA456B">
            <w:pPr>
              <w:rPr>
                <w:rFonts w:ascii="Courier New" w:hAnsi="Courier New" w:cs="Courier New"/>
                <w:b/>
                <w:sz w:val="24"/>
                <w:szCs w:val="24"/>
              </w:rPr>
            </w:pPr>
          </w:p>
          <w:p w14:paraId="1AD41DEF" w14:textId="77777777" w:rsidR="00BA456B" w:rsidRDefault="00BA456B" w:rsidP="00BA456B">
            <w:pPr>
              <w:rPr>
                <w:rFonts w:ascii="Courier New" w:hAnsi="Courier New" w:cs="Courier New"/>
                <w:b/>
                <w:sz w:val="24"/>
                <w:szCs w:val="24"/>
              </w:rPr>
            </w:pPr>
          </w:p>
          <w:p w14:paraId="568D176A" w14:textId="77777777" w:rsidR="00BA456B" w:rsidRDefault="00BA456B" w:rsidP="00BA456B">
            <w:pPr>
              <w:rPr>
                <w:rFonts w:ascii="Courier New" w:hAnsi="Courier New" w:cs="Courier New"/>
                <w:b/>
                <w:sz w:val="24"/>
                <w:szCs w:val="24"/>
              </w:rPr>
            </w:pPr>
          </w:p>
          <w:p w14:paraId="7DC8232F" w14:textId="77777777" w:rsidR="00BA456B" w:rsidRDefault="00BA456B" w:rsidP="00BA456B">
            <w:pPr>
              <w:rPr>
                <w:rFonts w:ascii="Courier New" w:hAnsi="Courier New" w:cs="Courier New"/>
                <w:b/>
                <w:sz w:val="24"/>
                <w:szCs w:val="24"/>
              </w:rPr>
            </w:pPr>
          </w:p>
          <w:p w14:paraId="01FAAE93" w14:textId="77777777" w:rsidR="00BA456B" w:rsidRDefault="00BA456B" w:rsidP="00BA456B">
            <w:pPr>
              <w:rPr>
                <w:rFonts w:ascii="Courier New" w:hAnsi="Courier New" w:cs="Courier New"/>
                <w:sz w:val="24"/>
                <w:szCs w:val="24"/>
              </w:rPr>
            </w:pPr>
            <w:r>
              <w:rPr>
                <w:rFonts w:ascii="Courier New" w:hAnsi="Courier New" w:cs="Courier New"/>
                <w:sz w:val="24"/>
                <w:szCs w:val="24"/>
              </w:rPr>
              <w:t>2. Nome Trigger: _____</w:t>
            </w:r>
          </w:p>
          <w:p w14:paraId="0907F17B" w14:textId="77777777" w:rsidR="00BA456B" w:rsidRDefault="00BA456B" w:rsidP="00BA456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0C7B862" w14:textId="77777777" w:rsidR="00BA456B" w:rsidRPr="00CB389B" w:rsidRDefault="00BA456B" w:rsidP="00BA456B">
            <w:pPr>
              <w:rPr>
                <w:rFonts w:ascii="Courier New" w:hAnsi="Courier New" w:cs="Courier New"/>
                <w:i/>
                <w:sz w:val="24"/>
                <w:szCs w:val="24"/>
              </w:rPr>
            </w:pPr>
            <w:r w:rsidRPr="00CB389B">
              <w:rPr>
                <w:rFonts w:ascii="Courier New" w:hAnsi="Courier New" w:cs="Courier New"/>
                <w:i/>
                <w:sz w:val="24"/>
                <w:szCs w:val="24"/>
              </w:rPr>
              <w:t>Código</w:t>
            </w:r>
          </w:p>
          <w:p w14:paraId="58F930A7" w14:textId="77777777" w:rsidR="00BA456B" w:rsidRDefault="00BA456B" w:rsidP="00BA456B">
            <w:pPr>
              <w:rPr>
                <w:rFonts w:ascii="Courier New" w:hAnsi="Courier New" w:cs="Courier New"/>
                <w:b/>
                <w:sz w:val="24"/>
                <w:szCs w:val="24"/>
              </w:rPr>
            </w:pPr>
          </w:p>
          <w:p w14:paraId="6ACC55F0" w14:textId="77777777" w:rsidR="00BA456B" w:rsidRDefault="00BA456B" w:rsidP="00BA456B">
            <w:pPr>
              <w:rPr>
                <w:rFonts w:ascii="Courier New" w:hAnsi="Courier New" w:cs="Courier New"/>
                <w:b/>
                <w:sz w:val="24"/>
                <w:szCs w:val="24"/>
              </w:rPr>
            </w:pPr>
          </w:p>
          <w:p w14:paraId="3C09C37C" w14:textId="77777777" w:rsidR="00BA456B" w:rsidRDefault="00BA456B" w:rsidP="00BA456B">
            <w:pPr>
              <w:rPr>
                <w:rFonts w:ascii="Courier New" w:hAnsi="Courier New" w:cs="Courier New"/>
                <w:b/>
                <w:sz w:val="24"/>
                <w:szCs w:val="24"/>
              </w:rPr>
            </w:pPr>
          </w:p>
          <w:p w14:paraId="5D9D4A15" w14:textId="77777777" w:rsidR="00BA456B" w:rsidRDefault="00BA456B" w:rsidP="00BA456B">
            <w:pPr>
              <w:rPr>
                <w:rFonts w:ascii="Courier New" w:hAnsi="Courier New" w:cs="Courier New"/>
                <w:sz w:val="24"/>
                <w:szCs w:val="24"/>
              </w:rPr>
            </w:pPr>
            <w:r>
              <w:rPr>
                <w:rFonts w:ascii="Courier New" w:hAnsi="Courier New" w:cs="Courier New"/>
                <w:sz w:val="24"/>
                <w:szCs w:val="24"/>
              </w:rPr>
              <w:t>3. Nome Trigger: _____</w:t>
            </w:r>
          </w:p>
          <w:p w14:paraId="762FDFE4" w14:textId="77777777" w:rsidR="00BA456B" w:rsidRDefault="00BA456B" w:rsidP="00BA456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5AD2CFC" w14:textId="77777777" w:rsidR="00BA456B" w:rsidRPr="00CB389B" w:rsidRDefault="00BA456B" w:rsidP="00BA456B">
            <w:pPr>
              <w:rPr>
                <w:rFonts w:ascii="Courier New" w:hAnsi="Courier New" w:cs="Courier New"/>
                <w:i/>
                <w:sz w:val="24"/>
                <w:szCs w:val="24"/>
              </w:rPr>
            </w:pPr>
            <w:r w:rsidRPr="00CB389B">
              <w:rPr>
                <w:rFonts w:ascii="Courier New" w:hAnsi="Courier New" w:cs="Courier New"/>
                <w:i/>
                <w:sz w:val="24"/>
                <w:szCs w:val="24"/>
              </w:rPr>
              <w:t>Código</w:t>
            </w:r>
          </w:p>
          <w:p w14:paraId="7FA37C76" w14:textId="77777777" w:rsidR="00BA456B" w:rsidRDefault="00BA456B" w:rsidP="00BA456B">
            <w:pPr>
              <w:rPr>
                <w:rFonts w:ascii="Courier New" w:hAnsi="Courier New" w:cs="Courier New"/>
                <w:b/>
                <w:sz w:val="24"/>
                <w:szCs w:val="24"/>
              </w:rPr>
            </w:pPr>
          </w:p>
          <w:p w14:paraId="3DEAAE8F" w14:textId="77777777" w:rsidR="00BA456B" w:rsidRDefault="00BA456B" w:rsidP="00BA456B">
            <w:pPr>
              <w:rPr>
                <w:rFonts w:ascii="Courier New" w:hAnsi="Courier New" w:cs="Courier New"/>
                <w:sz w:val="24"/>
                <w:szCs w:val="24"/>
              </w:rPr>
            </w:pPr>
          </w:p>
        </w:tc>
      </w:tr>
    </w:tbl>
    <w:p w14:paraId="3BBCA444" w14:textId="26C8FD05" w:rsidR="00BA456B" w:rsidRDefault="00BA456B" w:rsidP="00BA456B"/>
    <w:p w14:paraId="7C8A113C" w14:textId="77777777" w:rsidR="007F52F2" w:rsidRDefault="007F52F2">
      <w:pPr>
        <w:rPr>
          <w:rFonts w:asciiTheme="majorHAnsi" w:eastAsiaTheme="majorEastAsia" w:hAnsiTheme="majorHAnsi" w:cstheme="majorBidi"/>
          <w:color w:val="243F60" w:themeColor="accent1" w:themeShade="7F"/>
          <w:sz w:val="24"/>
          <w:szCs w:val="24"/>
        </w:rPr>
      </w:pPr>
      <w:r>
        <w:br w:type="page"/>
      </w:r>
    </w:p>
    <w:p w14:paraId="35A049B2" w14:textId="57C418DE" w:rsidR="00FD1F3C" w:rsidRPr="008F747D" w:rsidRDefault="008F747D" w:rsidP="007F52F2">
      <w:pPr>
        <w:pStyle w:val="Heading3"/>
        <w:numPr>
          <w:ilvl w:val="0"/>
          <w:numId w:val="0"/>
        </w:numPr>
        <w:ind w:left="862" w:hanging="720"/>
      </w:pPr>
      <w:bookmarkStart w:id="183" w:name="_Toc181616455"/>
      <w:r>
        <w:lastRenderedPageBreak/>
        <w:t>Código S</w:t>
      </w:r>
      <w:r w:rsidR="00FD1F3C" w:rsidRPr="008F747D">
        <w:t>tored Procedures implementados</w:t>
      </w:r>
      <w:bookmarkEnd w:id="183"/>
      <w:r w:rsidR="00FD1F3C" w:rsidRPr="008F747D">
        <w:t xml:space="preserve">  </w:t>
      </w:r>
    </w:p>
    <w:p w14:paraId="6137F04D" w14:textId="77777777" w:rsidR="00FD1F3C" w:rsidRPr="008F747D" w:rsidRDefault="00FD1F3C" w:rsidP="00FD1F3C"/>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D1F3C" w14:paraId="02DD5CED" w14:textId="77777777" w:rsidTr="00437A2D">
        <w:tc>
          <w:tcPr>
            <w:tcW w:w="8720" w:type="dxa"/>
            <w:shd w:val="clear" w:color="auto" w:fill="E6E6E6"/>
          </w:tcPr>
          <w:p w14:paraId="3A0AB47B" w14:textId="77777777" w:rsidR="00FD1F3C" w:rsidRPr="008F747D" w:rsidRDefault="00FD1F3C" w:rsidP="00437A2D">
            <w:pPr>
              <w:rPr>
                <w:rFonts w:ascii="Courier New" w:hAnsi="Courier New" w:cs="Courier New"/>
                <w:b/>
                <w:sz w:val="24"/>
                <w:szCs w:val="24"/>
              </w:rPr>
            </w:pPr>
          </w:p>
          <w:p w14:paraId="47BAABD9" w14:textId="77777777" w:rsidR="00FD1F3C" w:rsidRDefault="00FD1F3C" w:rsidP="00437A2D">
            <w:pPr>
              <w:rPr>
                <w:rFonts w:ascii="Courier New" w:hAnsi="Courier New" w:cs="Courier New"/>
                <w:sz w:val="24"/>
                <w:szCs w:val="24"/>
              </w:rPr>
            </w:pPr>
            <w:r>
              <w:rPr>
                <w:rFonts w:ascii="Courier New" w:hAnsi="Courier New" w:cs="Courier New"/>
                <w:sz w:val="24"/>
                <w:szCs w:val="24"/>
              </w:rPr>
              <w:t>1. Nome SP: CriarUtilizador</w:t>
            </w:r>
          </w:p>
          <w:p w14:paraId="5F5F8384" w14:textId="77777777" w:rsidR="00FD1F3C" w:rsidRDefault="00FD1F3C" w:rsidP="00437A2D">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E453711" w14:textId="77777777" w:rsidR="00FD1F3C" w:rsidRPr="00CB389B" w:rsidRDefault="00FD1F3C" w:rsidP="00437A2D">
            <w:pPr>
              <w:rPr>
                <w:rFonts w:ascii="Courier New" w:hAnsi="Courier New" w:cs="Courier New"/>
                <w:i/>
                <w:sz w:val="24"/>
                <w:szCs w:val="24"/>
              </w:rPr>
            </w:pPr>
            <w:r w:rsidRPr="00CB389B">
              <w:rPr>
                <w:rFonts w:ascii="Courier New" w:hAnsi="Courier New" w:cs="Courier New"/>
                <w:i/>
                <w:sz w:val="24"/>
                <w:szCs w:val="24"/>
              </w:rPr>
              <w:t>Código</w:t>
            </w:r>
          </w:p>
          <w:p w14:paraId="705E7864" w14:textId="77777777" w:rsidR="00FD1F3C" w:rsidRDefault="00FD1F3C" w:rsidP="00437A2D">
            <w:pPr>
              <w:rPr>
                <w:rFonts w:ascii="Courier New" w:hAnsi="Courier New" w:cs="Courier New"/>
                <w:b/>
                <w:sz w:val="24"/>
                <w:szCs w:val="24"/>
              </w:rPr>
            </w:pPr>
          </w:p>
          <w:p w14:paraId="733D7FD9" w14:textId="77777777" w:rsidR="00FD1F3C" w:rsidRDefault="00FD1F3C" w:rsidP="00437A2D">
            <w:pPr>
              <w:rPr>
                <w:rFonts w:ascii="Courier New" w:hAnsi="Courier New" w:cs="Courier New"/>
                <w:b/>
                <w:sz w:val="24"/>
                <w:szCs w:val="24"/>
              </w:rPr>
            </w:pPr>
          </w:p>
          <w:p w14:paraId="195E9ADA" w14:textId="77777777" w:rsidR="00FD1F3C" w:rsidRDefault="00FD1F3C" w:rsidP="00437A2D">
            <w:pPr>
              <w:rPr>
                <w:rFonts w:ascii="Courier New" w:hAnsi="Courier New" w:cs="Courier New"/>
                <w:b/>
                <w:sz w:val="24"/>
                <w:szCs w:val="24"/>
              </w:rPr>
            </w:pPr>
          </w:p>
          <w:p w14:paraId="5D6749C7" w14:textId="77777777" w:rsidR="00FD1F3C" w:rsidRDefault="00FD1F3C" w:rsidP="00437A2D">
            <w:pPr>
              <w:rPr>
                <w:rFonts w:ascii="Courier New" w:hAnsi="Courier New" w:cs="Courier New"/>
                <w:b/>
                <w:sz w:val="24"/>
                <w:szCs w:val="24"/>
              </w:rPr>
            </w:pPr>
          </w:p>
          <w:p w14:paraId="5E86340D" w14:textId="77777777" w:rsidR="00FD1F3C" w:rsidRDefault="00FD1F3C" w:rsidP="00437A2D">
            <w:pPr>
              <w:rPr>
                <w:rFonts w:ascii="Courier New" w:hAnsi="Courier New" w:cs="Courier New"/>
                <w:sz w:val="24"/>
                <w:szCs w:val="24"/>
              </w:rPr>
            </w:pPr>
            <w:r>
              <w:rPr>
                <w:rFonts w:ascii="Courier New" w:hAnsi="Courier New" w:cs="Courier New"/>
                <w:sz w:val="24"/>
                <w:szCs w:val="24"/>
              </w:rPr>
              <w:t>2. Nome SP: EditarExperiência</w:t>
            </w:r>
          </w:p>
          <w:p w14:paraId="5D87D1FA" w14:textId="77777777" w:rsidR="00FD1F3C" w:rsidRPr="00CB389B" w:rsidRDefault="00FD1F3C" w:rsidP="00437A2D">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E8F5C4E" w14:textId="77777777" w:rsidR="00FD1F3C" w:rsidRPr="00CB389B" w:rsidRDefault="00FD1F3C" w:rsidP="00437A2D">
            <w:pPr>
              <w:rPr>
                <w:rFonts w:ascii="Courier New" w:hAnsi="Courier New" w:cs="Courier New"/>
                <w:i/>
                <w:sz w:val="24"/>
                <w:szCs w:val="24"/>
              </w:rPr>
            </w:pPr>
            <w:r w:rsidRPr="00CB389B">
              <w:rPr>
                <w:rFonts w:ascii="Courier New" w:hAnsi="Courier New" w:cs="Courier New"/>
                <w:i/>
                <w:sz w:val="24"/>
                <w:szCs w:val="24"/>
              </w:rPr>
              <w:t>Código</w:t>
            </w:r>
          </w:p>
          <w:p w14:paraId="1CD4F92D" w14:textId="77777777" w:rsidR="00FD1F3C" w:rsidRDefault="00FD1F3C" w:rsidP="00437A2D">
            <w:pPr>
              <w:rPr>
                <w:rFonts w:ascii="Courier New" w:hAnsi="Courier New" w:cs="Courier New"/>
                <w:b/>
                <w:sz w:val="24"/>
                <w:szCs w:val="24"/>
              </w:rPr>
            </w:pPr>
          </w:p>
          <w:p w14:paraId="3167E8D9" w14:textId="77777777" w:rsidR="00FD1F3C" w:rsidRDefault="00FD1F3C" w:rsidP="00437A2D">
            <w:pPr>
              <w:rPr>
                <w:rFonts w:ascii="Courier New" w:hAnsi="Courier New" w:cs="Courier New"/>
                <w:b/>
                <w:sz w:val="24"/>
                <w:szCs w:val="24"/>
              </w:rPr>
            </w:pPr>
          </w:p>
          <w:p w14:paraId="7A5C9AD4" w14:textId="77777777" w:rsidR="00FD1F3C" w:rsidRDefault="00FD1F3C" w:rsidP="00437A2D">
            <w:pPr>
              <w:rPr>
                <w:rFonts w:ascii="Courier New" w:hAnsi="Courier New" w:cs="Courier New"/>
                <w:b/>
                <w:sz w:val="24"/>
                <w:szCs w:val="24"/>
              </w:rPr>
            </w:pPr>
          </w:p>
          <w:p w14:paraId="4DACBA97" w14:textId="77777777" w:rsidR="00FD1F3C" w:rsidRDefault="00FD1F3C" w:rsidP="00437A2D">
            <w:pPr>
              <w:rPr>
                <w:rFonts w:ascii="Courier New" w:hAnsi="Courier New" w:cs="Courier New"/>
                <w:b/>
                <w:sz w:val="24"/>
                <w:szCs w:val="24"/>
              </w:rPr>
            </w:pPr>
          </w:p>
          <w:p w14:paraId="767F0B31" w14:textId="77777777" w:rsidR="00FD1F3C" w:rsidRDefault="00FD1F3C" w:rsidP="00437A2D">
            <w:pPr>
              <w:rPr>
                <w:rFonts w:ascii="Courier New" w:hAnsi="Courier New" w:cs="Courier New"/>
                <w:sz w:val="24"/>
                <w:szCs w:val="24"/>
              </w:rPr>
            </w:pPr>
          </w:p>
        </w:tc>
      </w:tr>
      <w:bookmarkEnd w:id="26"/>
    </w:tbl>
    <w:p w14:paraId="23880E7B" w14:textId="77777777" w:rsidR="00FD1F3C" w:rsidRDefault="00FD1F3C" w:rsidP="00BA456B">
      <w:pPr>
        <w:rPr>
          <w:rFonts w:ascii="Courier New" w:hAnsi="Courier New" w:cs="Courier New"/>
          <w:i/>
          <w:sz w:val="24"/>
          <w:szCs w:val="24"/>
        </w:rPr>
      </w:pPr>
    </w:p>
    <w:sectPr w:rsidR="00FD1F3C" w:rsidSect="00364931">
      <w:headerReference w:type="default" r:id="rId48"/>
      <w:footerReference w:type="default" r:id="rId49"/>
      <w:headerReference w:type="first" r:id="rId50"/>
      <w:footerReference w:type="first" r:id="rId5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14457" w14:textId="77777777" w:rsidR="00784763" w:rsidRDefault="00784763" w:rsidP="00364931">
      <w:pPr>
        <w:spacing w:after="0" w:line="240" w:lineRule="auto"/>
      </w:pPr>
      <w:r>
        <w:separator/>
      </w:r>
    </w:p>
  </w:endnote>
  <w:endnote w:type="continuationSeparator" w:id="0">
    <w:p w14:paraId="5953248B" w14:textId="77777777" w:rsidR="00784763" w:rsidRDefault="00784763" w:rsidP="00364931">
      <w:pPr>
        <w:spacing w:after="0" w:line="240" w:lineRule="auto"/>
      </w:pPr>
      <w:r>
        <w:continuationSeparator/>
      </w:r>
    </w:p>
  </w:endnote>
  <w:endnote w:type="continuationNotice" w:id="1">
    <w:p w14:paraId="56304CF9" w14:textId="77777777" w:rsidR="00784763" w:rsidRDefault="007847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186490"/>
      <w:docPartObj>
        <w:docPartGallery w:val="Page Numbers (Bottom of Page)"/>
        <w:docPartUnique/>
      </w:docPartObj>
    </w:sdtPr>
    <w:sdtEndPr>
      <w:rPr>
        <w:noProof/>
      </w:rPr>
    </w:sdtEndPr>
    <w:sdtContent>
      <w:p w14:paraId="3573A780" w14:textId="54DD5AD1" w:rsidR="00FA5122" w:rsidRDefault="00FA5122" w:rsidP="00FA5122">
        <w:pPr>
          <w:pStyle w:val="Footer"/>
        </w:pPr>
        <w:r w:rsidRPr="00B2511B">
          <w:rPr>
            <w:rFonts w:asciiTheme="majorHAnsi" w:hAnsiTheme="majorHAnsi"/>
            <w:i/>
            <w:iCs/>
          </w:rPr>
          <w:t xml:space="preserve">Trabalho de Projeto de Integração de Sistemas de Informação </w:t>
        </w:r>
        <w:r>
          <w:rPr>
            <w:rFonts w:asciiTheme="majorHAnsi" w:hAnsiTheme="majorHAnsi"/>
            <w:i/>
            <w:iCs/>
          </w:rPr>
          <w:t xml:space="preserve"> Distribuídos </w:t>
        </w:r>
        <w:r>
          <w:rPr>
            <w:rFonts w:asciiTheme="majorHAnsi" w:hAnsiTheme="majorHAnsi"/>
            <w:i/>
            <w:iCs/>
          </w:rPr>
          <w:tab/>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8E27B" w14:textId="44E62189" w:rsidR="00741C25" w:rsidRPr="00B2511B" w:rsidRDefault="00741C25">
    <w:pPr>
      <w:pStyle w:val="Footer"/>
      <w:rPr>
        <w:rFonts w:asciiTheme="majorHAnsi" w:hAnsiTheme="majorHAnsi"/>
        <w:i/>
        <w:iCs/>
      </w:rPr>
    </w:pPr>
    <w:r w:rsidRPr="00B2511B">
      <w:rPr>
        <w:rFonts w:asciiTheme="majorHAnsi" w:hAnsiTheme="majorHAnsi"/>
        <w:i/>
        <w:iCs/>
      </w:rPr>
      <w:t>Trabalho de Projeto de Integração de Sistemas de Informação Distribuídos,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4F614" w14:textId="77777777" w:rsidR="00784763" w:rsidRDefault="00784763" w:rsidP="00364931">
      <w:pPr>
        <w:spacing w:after="0" w:line="240" w:lineRule="auto"/>
      </w:pPr>
      <w:r>
        <w:separator/>
      </w:r>
    </w:p>
  </w:footnote>
  <w:footnote w:type="continuationSeparator" w:id="0">
    <w:p w14:paraId="2133FBB7" w14:textId="77777777" w:rsidR="00784763" w:rsidRDefault="00784763" w:rsidP="00364931">
      <w:pPr>
        <w:spacing w:after="0" w:line="240" w:lineRule="auto"/>
      </w:pPr>
      <w:r>
        <w:continuationSeparator/>
      </w:r>
    </w:p>
  </w:footnote>
  <w:footnote w:type="continuationNotice" w:id="1">
    <w:p w14:paraId="285D920F" w14:textId="77777777" w:rsidR="00784763" w:rsidRDefault="007847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96200" w14:textId="276298EF" w:rsidR="00016DD8" w:rsidRDefault="00016DD8" w:rsidP="00016DD8">
    <w:pPr>
      <w:pStyle w:val="Header"/>
      <w:tabs>
        <w:tab w:val="clear" w:pos="4252"/>
        <w:tab w:val="clear" w:pos="8504"/>
        <w:tab w:val="left" w:pos="2031"/>
      </w:tabs>
      <w:rPr>
        <w:rFonts w:asciiTheme="majorHAnsi" w:eastAsiaTheme="majorEastAsia" w:hAnsiTheme="majorHAnsi" w:cstheme="majorBidi"/>
        <w:color w:val="365F91" w:themeColor="accent1" w:themeShade="BF"/>
        <w:sz w:val="28"/>
        <w:szCs w:val="28"/>
      </w:rPr>
    </w:pPr>
    <w:r>
      <w:rPr>
        <w:noProof/>
      </w:rPr>
      <w:drawing>
        <wp:inline distT="0" distB="0" distL="0" distR="0" wp14:anchorId="66C1FC78" wp14:editId="69661B9A">
          <wp:extent cx="504092" cy="504092"/>
          <wp:effectExtent l="0" t="0" r="0" b="0"/>
          <wp:docPr id="625297850" name="Picture 82" descr="Ma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ze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406" cy="511406"/>
                  </a:xfrm>
                  <a:prstGeom prst="rect">
                    <a:avLst/>
                  </a:prstGeom>
                  <a:noFill/>
                  <a:ln>
                    <a:noFill/>
                  </a:ln>
                </pic:spPr>
              </pic:pic>
            </a:graphicData>
          </a:graphic>
        </wp:inline>
      </w:drawing>
    </w:r>
    <w:r>
      <w:tab/>
    </w:r>
    <w:r w:rsidRPr="00016DD8">
      <w:rPr>
        <w:rFonts w:asciiTheme="majorHAnsi" w:eastAsiaTheme="majorEastAsia" w:hAnsiTheme="majorHAnsi" w:cstheme="majorBidi"/>
        <w:color w:val="365F91" w:themeColor="accent1" w:themeShade="BF"/>
        <w:sz w:val="28"/>
        <w:szCs w:val="28"/>
      </w:rPr>
      <w:t>PI de Sistemas de Informação Distribuídos, 23/24</w:t>
    </w:r>
  </w:p>
  <w:p w14:paraId="75319B4F" w14:textId="77777777" w:rsidR="000F1DE9" w:rsidRDefault="000F1DE9" w:rsidP="00016DD8">
    <w:pPr>
      <w:pStyle w:val="Header"/>
      <w:tabs>
        <w:tab w:val="clear" w:pos="4252"/>
        <w:tab w:val="clear" w:pos="8504"/>
        <w:tab w:val="left" w:pos="203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92817" w14:textId="47DE9808" w:rsidR="00741C25" w:rsidRDefault="00B2511B" w:rsidP="00B2511B">
    <w:pPr>
      <w:pStyle w:val="Header"/>
      <w:jc w:val="center"/>
    </w:pPr>
    <w:r w:rsidRPr="00741C25">
      <w:rPr>
        <w:noProof/>
      </w:rPr>
      <w:drawing>
        <wp:inline distT="0" distB="0" distL="0" distR="0" wp14:anchorId="2974608F" wp14:editId="70A920AB">
          <wp:extent cx="2830830" cy="651510"/>
          <wp:effectExtent l="0" t="0" r="7620" b="0"/>
          <wp:docPr id="196974370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2496" name="Picture 1" descr="A black and white logo&#10;&#10;Description automatically generated"/>
                  <pic:cNvPicPr/>
                </pic:nvPicPr>
                <pic:blipFill>
                  <a:blip r:embed="rId1"/>
                  <a:stretch>
                    <a:fillRect/>
                  </a:stretch>
                </pic:blipFill>
                <pic:spPr>
                  <a:xfrm>
                    <a:off x="0" y="0"/>
                    <a:ext cx="2851409" cy="65624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1F35042"/>
    <w:multiLevelType w:val="multilevel"/>
    <w:tmpl w:val="62A60D6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225"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32496233"/>
    <w:multiLevelType w:val="hybridMultilevel"/>
    <w:tmpl w:val="1444B692"/>
    <w:lvl w:ilvl="0" w:tplc="0728F3CA">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FB13664"/>
    <w:multiLevelType w:val="hybridMultilevel"/>
    <w:tmpl w:val="C9D6AABC"/>
    <w:lvl w:ilvl="0" w:tplc="9870A926">
      <w:start w:val="1"/>
      <w:numFmt w:val="bullet"/>
      <w:lvlText w:val="•"/>
      <w:lvlJc w:val="left"/>
      <w:pPr>
        <w:tabs>
          <w:tab w:val="num" w:pos="720"/>
        </w:tabs>
        <w:ind w:left="720" w:hanging="360"/>
      </w:pPr>
      <w:rPr>
        <w:rFonts w:ascii="Arial" w:hAnsi="Arial" w:hint="default"/>
      </w:rPr>
    </w:lvl>
    <w:lvl w:ilvl="1" w:tplc="964EB83A" w:tentative="1">
      <w:start w:val="1"/>
      <w:numFmt w:val="bullet"/>
      <w:lvlText w:val="•"/>
      <w:lvlJc w:val="left"/>
      <w:pPr>
        <w:tabs>
          <w:tab w:val="num" w:pos="1440"/>
        </w:tabs>
        <w:ind w:left="1440" w:hanging="360"/>
      </w:pPr>
      <w:rPr>
        <w:rFonts w:ascii="Arial" w:hAnsi="Arial" w:hint="default"/>
      </w:rPr>
    </w:lvl>
    <w:lvl w:ilvl="2" w:tplc="027242DE" w:tentative="1">
      <w:start w:val="1"/>
      <w:numFmt w:val="bullet"/>
      <w:lvlText w:val="•"/>
      <w:lvlJc w:val="left"/>
      <w:pPr>
        <w:tabs>
          <w:tab w:val="num" w:pos="2160"/>
        </w:tabs>
        <w:ind w:left="2160" w:hanging="360"/>
      </w:pPr>
      <w:rPr>
        <w:rFonts w:ascii="Arial" w:hAnsi="Arial" w:hint="default"/>
      </w:rPr>
    </w:lvl>
    <w:lvl w:ilvl="3" w:tplc="8CB09EC4" w:tentative="1">
      <w:start w:val="1"/>
      <w:numFmt w:val="bullet"/>
      <w:lvlText w:val="•"/>
      <w:lvlJc w:val="left"/>
      <w:pPr>
        <w:tabs>
          <w:tab w:val="num" w:pos="2880"/>
        </w:tabs>
        <w:ind w:left="2880" w:hanging="360"/>
      </w:pPr>
      <w:rPr>
        <w:rFonts w:ascii="Arial" w:hAnsi="Arial" w:hint="default"/>
      </w:rPr>
    </w:lvl>
    <w:lvl w:ilvl="4" w:tplc="7446417A" w:tentative="1">
      <w:start w:val="1"/>
      <w:numFmt w:val="bullet"/>
      <w:lvlText w:val="•"/>
      <w:lvlJc w:val="left"/>
      <w:pPr>
        <w:tabs>
          <w:tab w:val="num" w:pos="3600"/>
        </w:tabs>
        <w:ind w:left="3600" w:hanging="360"/>
      </w:pPr>
      <w:rPr>
        <w:rFonts w:ascii="Arial" w:hAnsi="Arial" w:hint="default"/>
      </w:rPr>
    </w:lvl>
    <w:lvl w:ilvl="5" w:tplc="4514A2AC" w:tentative="1">
      <w:start w:val="1"/>
      <w:numFmt w:val="bullet"/>
      <w:lvlText w:val="•"/>
      <w:lvlJc w:val="left"/>
      <w:pPr>
        <w:tabs>
          <w:tab w:val="num" w:pos="4320"/>
        </w:tabs>
        <w:ind w:left="4320" w:hanging="360"/>
      </w:pPr>
      <w:rPr>
        <w:rFonts w:ascii="Arial" w:hAnsi="Arial" w:hint="default"/>
      </w:rPr>
    </w:lvl>
    <w:lvl w:ilvl="6" w:tplc="1BF628DC" w:tentative="1">
      <w:start w:val="1"/>
      <w:numFmt w:val="bullet"/>
      <w:lvlText w:val="•"/>
      <w:lvlJc w:val="left"/>
      <w:pPr>
        <w:tabs>
          <w:tab w:val="num" w:pos="5040"/>
        </w:tabs>
        <w:ind w:left="5040" w:hanging="360"/>
      </w:pPr>
      <w:rPr>
        <w:rFonts w:ascii="Arial" w:hAnsi="Arial" w:hint="default"/>
      </w:rPr>
    </w:lvl>
    <w:lvl w:ilvl="7" w:tplc="CE424474" w:tentative="1">
      <w:start w:val="1"/>
      <w:numFmt w:val="bullet"/>
      <w:lvlText w:val="•"/>
      <w:lvlJc w:val="left"/>
      <w:pPr>
        <w:tabs>
          <w:tab w:val="num" w:pos="5760"/>
        </w:tabs>
        <w:ind w:left="5760" w:hanging="360"/>
      </w:pPr>
      <w:rPr>
        <w:rFonts w:ascii="Arial" w:hAnsi="Arial" w:hint="default"/>
      </w:rPr>
    </w:lvl>
    <w:lvl w:ilvl="8" w:tplc="769CBA9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F33C35"/>
    <w:multiLevelType w:val="hybridMultilevel"/>
    <w:tmpl w:val="3930307E"/>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4BD4B90"/>
    <w:multiLevelType w:val="multilevel"/>
    <w:tmpl w:val="2FA43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77749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FA7D6C"/>
    <w:multiLevelType w:val="hybridMultilevel"/>
    <w:tmpl w:val="FC3AED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17"/>
  </w:num>
  <w:num w:numId="5">
    <w:abstractNumId w:val="17"/>
    <w:lvlOverride w:ilvl="0">
      <w:startOverride w:val="1"/>
    </w:lvlOverride>
  </w:num>
  <w:num w:numId="6">
    <w:abstractNumId w:val="17"/>
    <w:lvlOverride w:ilvl="0">
      <w:startOverride w:val="1"/>
    </w:lvlOverride>
  </w:num>
  <w:num w:numId="7">
    <w:abstractNumId w:val="17"/>
    <w:lvlOverride w:ilvl="0">
      <w:startOverride w:val="1"/>
    </w:lvlOverride>
  </w:num>
  <w:num w:numId="8">
    <w:abstractNumId w:val="17"/>
    <w:lvlOverride w:ilvl="0">
      <w:startOverride w:val="1"/>
    </w:lvlOverride>
  </w:num>
  <w:num w:numId="9">
    <w:abstractNumId w:val="17"/>
    <w:lvlOverride w:ilvl="0">
      <w:startOverride w:val="1"/>
    </w:lvlOverride>
  </w:num>
  <w:num w:numId="10">
    <w:abstractNumId w:val="17"/>
    <w:lvlOverride w:ilvl="0">
      <w:startOverride w:val="1"/>
    </w:lvlOverride>
  </w:num>
  <w:num w:numId="11">
    <w:abstractNumId w:val="17"/>
    <w:lvlOverride w:ilvl="0">
      <w:startOverride w:val="1"/>
    </w:lvlOverride>
  </w:num>
  <w:num w:numId="12">
    <w:abstractNumId w:val="17"/>
    <w:lvlOverride w:ilvl="0">
      <w:startOverride w:val="1"/>
    </w:lvlOverride>
  </w:num>
  <w:num w:numId="13">
    <w:abstractNumId w:val="10"/>
  </w:num>
  <w:num w:numId="14">
    <w:abstractNumId w:val="11"/>
  </w:num>
  <w:num w:numId="15">
    <w:abstractNumId w:val="9"/>
  </w:num>
  <w:num w:numId="16">
    <w:abstractNumId w:val="13"/>
  </w:num>
  <w:num w:numId="17">
    <w:abstractNumId w:val="2"/>
  </w:num>
  <w:num w:numId="18">
    <w:abstractNumId w:val="4"/>
  </w:num>
  <w:num w:numId="19">
    <w:abstractNumId w:val="14"/>
  </w:num>
  <w:num w:numId="20">
    <w:abstractNumId w:val="2"/>
  </w:num>
  <w:num w:numId="21">
    <w:abstractNumId w:val="8"/>
  </w:num>
  <w:num w:numId="22">
    <w:abstractNumId w:val="1"/>
  </w:num>
  <w:num w:numId="23">
    <w:abstractNumId w:val="2"/>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2"/>
  </w:num>
  <w:num w:numId="32">
    <w:abstractNumId w:val="2"/>
  </w:num>
  <w:num w:numId="33">
    <w:abstractNumId w:val="2"/>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6"/>
  </w:num>
  <w:num w:numId="43">
    <w:abstractNumId w:val="2"/>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num>
  <w:num w:numId="46">
    <w:abstractNumId w:val="18"/>
  </w:num>
  <w:num w:numId="47">
    <w:abstractNumId w:val="2"/>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67B"/>
    <w:rsid w:val="000000D0"/>
    <w:rsid w:val="00001B0E"/>
    <w:rsid w:val="0000327B"/>
    <w:rsid w:val="00005878"/>
    <w:rsid w:val="000065F3"/>
    <w:rsid w:val="00006D43"/>
    <w:rsid w:val="00006D79"/>
    <w:rsid w:val="00006F22"/>
    <w:rsid w:val="00007DAE"/>
    <w:rsid w:val="000120AD"/>
    <w:rsid w:val="000124B5"/>
    <w:rsid w:val="00012E5B"/>
    <w:rsid w:val="000131AA"/>
    <w:rsid w:val="000161E7"/>
    <w:rsid w:val="0001646F"/>
    <w:rsid w:val="00016DD8"/>
    <w:rsid w:val="0001702E"/>
    <w:rsid w:val="000175EB"/>
    <w:rsid w:val="00017923"/>
    <w:rsid w:val="00022F37"/>
    <w:rsid w:val="00026001"/>
    <w:rsid w:val="0002674E"/>
    <w:rsid w:val="000270C7"/>
    <w:rsid w:val="00027D09"/>
    <w:rsid w:val="000304FA"/>
    <w:rsid w:val="00030609"/>
    <w:rsid w:val="0003187B"/>
    <w:rsid w:val="00031F3C"/>
    <w:rsid w:val="00032BFB"/>
    <w:rsid w:val="0003352E"/>
    <w:rsid w:val="00033FE7"/>
    <w:rsid w:val="0003463C"/>
    <w:rsid w:val="00034A30"/>
    <w:rsid w:val="00034AAF"/>
    <w:rsid w:val="00035679"/>
    <w:rsid w:val="000368F7"/>
    <w:rsid w:val="00037084"/>
    <w:rsid w:val="000371B4"/>
    <w:rsid w:val="00037818"/>
    <w:rsid w:val="00040BD1"/>
    <w:rsid w:val="0004165D"/>
    <w:rsid w:val="0004177F"/>
    <w:rsid w:val="000441B9"/>
    <w:rsid w:val="000453B2"/>
    <w:rsid w:val="00045FDA"/>
    <w:rsid w:val="00046ECD"/>
    <w:rsid w:val="00047325"/>
    <w:rsid w:val="00047C0E"/>
    <w:rsid w:val="00047EE5"/>
    <w:rsid w:val="00050761"/>
    <w:rsid w:val="00052BAB"/>
    <w:rsid w:val="00053AF7"/>
    <w:rsid w:val="00054093"/>
    <w:rsid w:val="00055FF4"/>
    <w:rsid w:val="00056241"/>
    <w:rsid w:val="0005668E"/>
    <w:rsid w:val="00056A08"/>
    <w:rsid w:val="00056C42"/>
    <w:rsid w:val="0006265F"/>
    <w:rsid w:val="0006447C"/>
    <w:rsid w:val="000651EF"/>
    <w:rsid w:val="000656AE"/>
    <w:rsid w:val="00066391"/>
    <w:rsid w:val="000668B6"/>
    <w:rsid w:val="000678C3"/>
    <w:rsid w:val="00070534"/>
    <w:rsid w:val="000721DB"/>
    <w:rsid w:val="0007322F"/>
    <w:rsid w:val="00074E1F"/>
    <w:rsid w:val="00074FD3"/>
    <w:rsid w:val="00075A62"/>
    <w:rsid w:val="00076969"/>
    <w:rsid w:val="00077E96"/>
    <w:rsid w:val="00081669"/>
    <w:rsid w:val="00081B8B"/>
    <w:rsid w:val="00081EB8"/>
    <w:rsid w:val="000839D2"/>
    <w:rsid w:val="00083B6C"/>
    <w:rsid w:val="00084AFC"/>
    <w:rsid w:val="00086958"/>
    <w:rsid w:val="00086CCF"/>
    <w:rsid w:val="0008705E"/>
    <w:rsid w:val="00087570"/>
    <w:rsid w:val="00087932"/>
    <w:rsid w:val="00087B46"/>
    <w:rsid w:val="00090469"/>
    <w:rsid w:val="00093F10"/>
    <w:rsid w:val="00093FD3"/>
    <w:rsid w:val="00094357"/>
    <w:rsid w:val="00094A05"/>
    <w:rsid w:val="00096392"/>
    <w:rsid w:val="00096B27"/>
    <w:rsid w:val="000974FA"/>
    <w:rsid w:val="000A14FF"/>
    <w:rsid w:val="000A19B1"/>
    <w:rsid w:val="000A4469"/>
    <w:rsid w:val="000A4DBB"/>
    <w:rsid w:val="000A5250"/>
    <w:rsid w:val="000A5C13"/>
    <w:rsid w:val="000A656A"/>
    <w:rsid w:val="000A65E4"/>
    <w:rsid w:val="000A6EC9"/>
    <w:rsid w:val="000B0428"/>
    <w:rsid w:val="000B15C8"/>
    <w:rsid w:val="000B2152"/>
    <w:rsid w:val="000B2909"/>
    <w:rsid w:val="000B30BA"/>
    <w:rsid w:val="000B30F9"/>
    <w:rsid w:val="000B4586"/>
    <w:rsid w:val="000B65D8"/>
    <w:rsid w:val="000B6A6D"/>
    <w:rsid w:val="000B719B"/>
    <w:rsid w:val="000B7688"/>
    <w:rsid w:val="000B7756"/>
    <w:rsid w:val="000B7B75"/>
    <w:rsid w:val="000C13B4"/>
    <w:rsid w:val="000C2925"/>
    <w:rsid w:val="000C303E"/>
    <w:rsid w:val="000C56F6"/>
    <w:rsid w:val="000C6872"/>
    <w:rsid w:val="000D1223"/>
    <w:rsid w:val="000D184F"/>
    <w:rsid w:val="000D2E21"/>
    <w:rsid w:val="000D383C"/>
    <w:rsid w:val="000D5889"/>
    <w:rsid w:val="000D6FF5"/>
    <w:rsid w:val="000E128C"/>
    <w:rsid w:val="000E1CFA"/>
    <w:rsid w:val="000E272F"/>
    <w:rsid w:val="000E27FB"/>
    <w:rsid w:val="000E38D9"/>
    <w:rsid w:val="000E3B69"/>
    <w:rsid w:val="000E4A16"/>
    <w:rsid w:val="000E4C10"/>
    <w:rsid w:val="000E56DE"/>
    <w:rsid w:val="000E5AAA"/>
    <w:rsid w:val="000E711A"/>
    <w:rsid w:val="000E72E9"/>
    <w:rsid w:val="000F0481"/>
    <w:rsid w:val="000F066B"/>
    <w:rsid w:val="000F0874"/>
    <w:rsid w:val="000F16A2"/>
    <w:rsid w:val="000F1DE9"/>
    <w:rsid w:val="000F203F"/>
    <w:rsid w:val="000F2626"/>
    <w:rsid w:val="000F3C26"/>
    <w:rsid w:val="000F4AB3"/>
    <w:rsid w:val="000F5BC5"/>
    <w:rsid w:val="000F5DBF"/>
    <w:rsid w:val="001014BE"/>
    <w:rsid w:val="00101B51"/>
    <w:rsid w:val="0010246B"/>
    <w:rsid w:val="00104620"/>
    <w:rsid w:val="001056EE"/>
    <w:rsid w:val="00105780"/>
    <w:rsid w:val="00105D36"/>
    <w:rsid w:val="001070B0"/>
    <w:rsid w:val="00107427"/>
    <w:rsid w:val="00111FF2"/>
    <w:rsid w:val="0011526F"/>
    <w:rsid w:val="00116442"/>
    <w:rsid w:val="001176CC"/>
    <w:rsid w:val="00117E16"/>
    <w:rsid w:val="00120E0F"/>
    <w:rsid w:val="00121FB1"/>
    <w:rsid w:val="00122512"/>
    <w:rsid w:val="00123DB9"/>
    <w:rsid w:val="00123E31"/>
    <w:rsid w:val="001242D7"/>
    <w:rsid w:val="001242D8"/>
    <w:rsid w:val="001244E0"/>
    <w:rsid w:val="001251AE"/>
    <w:rsid w:val="00125C1E"/>
    <w:rsid w:val="00125DF0"/>
    <w:rsid w:val="00126161"/>
    <w:rsid w:val="00130172"/>
    <w:rsid w:val="0013027E"/>
    <w:rsid w:val="0013033B"/>
    <w:rsid w:val="001335DE"/>
    <w:rsid w:val="00133BDB"/>
    <w:rsid w:val="00136EF2"/>
    <w:rsid w:val="00137755"/>
    <w:rsid w:val="001377A1"/>
    <w:rsid w:val="00137FA6"/>
    <w:rsid w:val="00140CCB"/>
    <w:rsid w:val="00141774"/>
    <w:rsid w:val="00142475"/>
    <w:rsid w:val="0014284A"/>
    <w:rsid w:val="001433AF"/>
    <w:rsid w:val="00143C41"/>
    <w:rsid w:val="001455B7"/>
    <w:rsid w:val="00145C0A"/>
    <w:rsid w:val="00146C16"/>
    <w:rsid w:val="001479DA"/>
    <w:rsid w:val="00151329"/>
    <w:rsid w:val="00151F30"/>
    <w:rsid w:val="001547F3"/>
    <w:rsid w:val="0015491E"/>
    <w:rsid w:val="00155E1F"/>
    <w:rsid w:val="00157034"/>
    <w:rsid w:val="00157296"/>
    <w:rsid w:val="001605DD"/>
    <w:rsid w:val="0016074D"/>
    <w:rsid w:val="001622E1"/>
    <w:rsid w:val="00162370"/>
    <w:rsid w:val="00163AB5"/>
    <w:rsid w:val="00163D30"/>
    <w:rsid w:val="00166675"/>
    <w:rsid w:val="00166749"/>
    <w:rsid w:val="00166C58"/>
    <w:rsid w:val="00166DB6"/>
    <w:rsid w:val="00172384"/>
    <w:rsid w:val="00173359"/>
    <w:rsid w:val="0017368B"/>
    <w:rsid w:val="00175FA8"/>
    <w:rsid w:val="00180530"/>
    <w:rsid w:val="00180C03"/>
    <w:rsid w:val="00181424"/>
    <w:rsid w:val="00182143"/>
    <w:rsid w:val="00183D11"/>
    <w:rsid w:val="001841A6"/>
    <w:rsid w:val="0018483A"/>
    <w:rsid w:val="00184F0F"/>
    <w:rsid w:val="001851E0"/>
    <w:rsid w:val="00185586"/>
    <w:rsid w:val="00185D97"/>
    <w:rsid w:val="0018710B"/>
    <w:rsid w:val="00192599"/>
    <w:rsid w:val="0019469F"/>
    <w:rsid w:val="001946F2"/>
    <w:rsid w:val="00194A01"/>
    <w:rsid w:val="00195106"/>
    <w:rsid w:val="00196933"/>
    <w:rsid w:val="001A1D3F"/>
    <w:rsid w:val="001A2369"/>
    <w:rsid w:val="001A2CC1"/>
    <w:rsid w:val="001A2D8E"/>
    <w:rsid w:val="001A36E4"/>
    <w:rsid w:val="001A432C"/>
    <w:rsid w:val="001A4F8E"/>
    <w:rsid w:val="001A51AC"/>
    <w:rsid w:val="001A7D1A"/>
    <w:rsid w:val="001B0633"/>
    <w:rsid w:val="001B114A"/>
    <w:rsid w:val="001B117C"/>
    <w:rsid w:val="001B117F"/>
    <w:rsid w:val="001B203B"/>
    <w:rsid w:val="001B388B"/>
    <w:rsid w:val="001B4E27"/>
    <w:rsid w:val="001B6677"/>
    <w:rsid w:val="001B69DB"/>
    <w:rsid w:val="001B6BFF"/>
    <w:rsid w:val="001B6C87"/>
    <w:rsid w:val="001C0BB6"/>
    <w:rsid w:val="001C1FA1"/>
    <w:rsid w:val="001C2723"/>
    <w:rsid w:val="001C2ABB"/>
    <w:rsid w:val="001C2DA0"/>
    <w:rsid w:val="001C394B"/>
    <w:rsid w:val="001C4750"/>
    <w:rsid w:val="001C48D2"/>
    <w:rsid w:val="001C59C3"/>
    <w:rsid w:val="001C66B8"/>
    <w:rsid w:val="001C66BC"/>
    <w:rsid w:val="001C73B6"/>
    <w:rsid w:val="001D0AC2"/>
    <w:rsid w:val="001D0B1E"/>
    <w:rsid w:val="001D1567"/>
    <w:rsid w:val="001D4C59"/>
    <w:rsid w:val="001D4D90"/>
    <w:rsid w:val="001D5104"/>
    <w:rsid w:val="001D53FF"/>
    <w:rsid w:val="001D54E1"/>
    <w:rsid w:val="001D576A"/>
    <w:rsid w:val="001D6B1F"/>
    <w:rsid w:val="001E073F"/>
    <w:rsid w:val="001E14AA"/>
    <w:rsid w:val="001E161B"/>
    <w:rsid w:val="001E1C18"/>
    <w:rsid w:val="001E314C"/>
    <w:rsid w:val="001E57F2"/>
    <w:rsid w:val="001F1754"/>
    <w:rsid w:val="001F216F"/>
    <w:rsid w:val="001F2E61"/>
    <w:rsid w:val="001F4D0A"/>
    <w:rsid w:val="001F591D"/>
    <w:rsid w:val="001F5A4B"/>
    <w:rsid w:val="001F5D08"/>
    <w:rsid w:val="001F7D72"/>
    <w:rsid w:val="0020072B"/>
    <w:rsid w:val="00200D86"/>
    <w:rsid w:val="00202B26"/>
    <w:rsid w:val="002036D3"/>
    <w:rsid w:val="00203B3F"/>
    <w:rsid w:val="00203BF9"/>
    <w:rsid w:val="00210B32"/>
    <w:rsid w:val="002118A8"/>
    <w:rsid w:val="00212803"/>
    <w:rsid w:val="002165FC"/>
    <w:rsid w:val="00216653"/>
    <w:rsid w:val="00217C66"/>
    <w:rsid w:val="0022059C"/>
    <w:rsid w:val="00221593"/>
    <w:rsid w:val="00222A00"/>
    <w:rsid w:val="00223535"/>
    <w:rsid w:val="0022357A"/>
    <w:rsid w:val="00224DFC"/>
    <w:rsid w:val="00226BFA"/>
    <w:rsid w:val="00227B2C"/>
    <w:rsid w:val="0023401D"/>
    <w:rsid w:val="00236FC0"/>
    <w:rsid w:val="00240DAE"/>
    <w:rsid w:val="0024102C"/>
    <w:rsid w:val="002426D0"/>
    <w:rsid w:val="00243B83"/>
    <w:rsid w:val="00243FDE"/>
    <w:rsid w:val="00244C2E"/>
    <w:rsid w:val="00245CB3"/>
    <w:rsid w:val="00245E0F"/>
    <w:rsid w:val="00245EBD"/>
    <w:rsid w:val="00246AB9"/>
    <w:rsid w:val="00246EC9"/>
    <w:rsid w:val="00247D9D"/>
    <w:rsid w:val="00250F42"/>
    <w:rsid w:val="00251FB6"/>
    <w:rsid w:val="00254894"/>
    <w:rsid w:val="0025496C"/>
    <w:rsid w:val="002554CA"/>
    <w:rsid w:val="00255CE8"/>
    <w:rsid w:val="00256E2D"/>
    <w:rsid w:val="00257172"/>
    <w:rsid w:val="00261F78"/>
    <w:rsid w:val="002639CE"/>
    <w:rsid w:val="00265BE4"/>
    <w:rsid w:val="00266560"/>
    <w:rsid w:val="00266F8C"/>
    <w:rsid w:val="0026786F"/>
    <w:rsid w:val="00267AAD"/>
    <w:rsid w:val="00267E48"/>
    <w:rsid w:val="0027018D"/>
    <w:rsid w:val="00271F5C"/>
    <w:rsid w:val="00272FCD"/>
    <w:rsid w:val="00274745"/>
    <w:rsid w:val="00274FB0"/>
    <w:rsid w:val="00275A0A"/>
    <w:rsid w:val="00277AC5"/>
    <w:rsid w:val="00277EA4"/>
    <w:rsid w:val="00277F18"/>
    <w:rsid w:val="002804E1"/>
    <w:rsid w:val="00281263"/>
    <w:rsid w:val="002818CD"/>
    <w:rsid w:val="00282C61"/>
    <w:rsid w:val="00284770"/>
    <w:rsid w:val="00286617"/>
    <w:rsid w:val="00290615"/>
    <w:rsid w:val="00292127"/>
    <w:rsid w:val="002925A1"/>
    <w:rsid w:val="002941E7"/>
    <w:rsid w:val="0029452B"/>
    <w:rsid w:val="002966AD"/>
    <w:rsid w:val="002967AE"/>
    <w:rsid w:val="002A1501"/>
    <w:rsid w:val="002A1A07"/>
    <w:rsid w:val="002A2874"/>
    <w:rsid w:val="002A4B37"/>
    <w:rsid w:val="002A5E0C"/>
    <w:rsid w:val="002A64B5"/>
    <w:rsid w:val="002A7456"/>
    <w:rsid w:val="002B07E8"/>
    <w:rsid w:val="002B10C0"/>
    <w:rsid w:val="002B2B55"/>
    <w:rsid w:val="002B3933"/>
    <w:rsid w:val="002B5CF1"/>
    <w:rsid w:val="002B5FD6"/>
    <w:rsid w:val="002B6F46"/>
    <w:rsid w:val="002B773E"/>
    <w:rsid w:val="002B7D2D"/>
    <w:rsid w:val="002C1285"/>
    <w:rsid w:val="002C4656"/>
    <w:rsid w:val="002C49AC"/>
    <w:rsid w:val="002C5B9B"/>
    <w:rsid w:val="002C7B55"/>
    <w:rsid w:val="002C7F18"/>
    <w:rsid w:val="002D05FB"/>
    <w:rsid w:val="002D23B1"/>
    <w:rsid w:val="002D283E"/>
    <w:rsid w:val="002D28F1"/>
    <w:rsid w:val="002D6211"/>
    <w:rsid w:val="002D6C63"/>
    <w:rsid w:val="002E1AD9"/>
    <w:rsid w:val="002E22C6"/>
    <w:rsid w:val="002E3E94"/>
    <w:rsid w:val="002E45AF"/>
    <w:rsid w:val="002E4B8F"/>
    <w:rsid w:val="002E6CE6"/>
    <w:rsid w:val="002E7863"/>
    <w:rsid w:val="002E7BD2"/>
    <w:rsid w:val="002F0C8C"/>
    <w:rsid w:val="002F2211"/>
    <w:rsid w:val="002F3679"/>
    <w:rsid w:val="002F3DB5"/>
    <w:rsid w:val="002F43DF"/>
    <w:rsid w:val="002F43F5"/>
    <w:rsid w:val="002F64F6"/>
    <w:rsid w:val="002F767D"/>
    <w:rsid w:val="002F7FAE"/>
    <w:rsid w:val="00301590"/>
    <w:rsid w:val="00304662"/>
    <w:rsid w:val="003055F9"/>
    <w:rsid w:val="00305B0B"/>
    <w:rsid w:val="00307386"/>
    <w:rsid w:val="003078D4"/>
    <w:rsid w:val="00310976"/>
    <w:rsid w:val="0031106E"/>
    <w:rsid w:val="0031188D"/>
    <w:rsid w:val="0031198F"/>
    <w:rsid w:val="003122B8"/>
    <w:rsid w:val="00313669"/>
    <w:rsid w:val="00313975"/>
    <w:rsid w:val="0031592C"/>
    <w:rsid w:val="003165F6"/>
    <w:rsid w:val="003171D8"/>
    <w:rsid w:val="00320D28"/>
    <w:rsid w:val="0032145D"/>
    <w:rsid w:val="00321915"/>
    <w:rsid w:val="003232D4"/>
    <w:rsid w:val="00323CEF"/>
    <w:rsid w:val="00323D5C"/>
    <w:rsid w:val="00324906"/>
    <w:rsid w:val="00324ADE"/>
    <w:rsid w:val="0032728C"/>
    <w:rsid w:val="00331669"/>
    <w:rsid w:val="00331C62"/>
    <w:rsid w:val="00332013"/>
    <w:rsid w:val="00335390"/>
    <w:rsid w:val="00335745"/>
    <w:rsid w:val="00335EDE"/>
    <w:rsid w:val="00336476"/>
    <w:rsid w:val="00336DC6"/>
    <w:rsid w:val="0034029C"/>
    <w:rsid w:val="00342932"/>
    <w:rsid w:val="00342AF1"/>
    <w:rsid w:val="003432B2"/>
    <w:rsid w:val="003439F3"/>
    <w:rsid w:val="00343C89"/>
    <w:rsid w:val="00344465"/>
    <w:rsid w:val="00344C4D"/>
    <w:rsid w:val="00344F52"/>
    <w:rsid w:val="00350E21"/>
    <w:rsid w:val="0035127B"/>
    <w:rsid w:val="00352275"/>
    <w:rsid w:val="003549B2"/>
    <w:rsid w:val="003601C7"/>
    <w:rsid w:val="00361619"/>
    <w:rsid w:val="00361AE2"/>
    <w:rsid w:val="003632C2"/>
    <w:rsid w:val="003640F5"/>
    <w:rsid w:val="00364931"/>
    <w:rsid w:val="00364D41"/>
    <w:rsid w:val="0036551C"/>
    <w:rsid w:val="00366615"/>
    <w:rsid w:val="00370B8B"/>
    <w:rsid w:val="00371320"/>
    <w:rsid w:val="0037383C"/>
    <w:rsid w:val="00374129"/>
    <w:rsid w:val="00374CF4"/>
    <w:rsid w:val="003758A6"/>
    <w:rsid w:val="00375E68"/>
    <w:rsid w:val="00376319"/>
    <w:rsid w:val="00377120"/>
    <w:rsid w:val="00377159"/>
    <w:rsid w:val="00377746"/>
    <w:rsid w:val="003839FB"/>
    <w:rsid w:val="00383CAA"/>
    <w:rsid w:val="003848B1"/>
    <w:rsid w:val="003861FB"/>
    <w:rsid w:val="00387FCD"/>
    <w:rsid w:val="00391AB7"/>
    <w:rsid w:val="00392482"/>
    <w:rsid w:val="00392B80"/>
    <w:rsid w:val="003931E5"/>
    <w:rsid w:val="00393ABC"/>
    <w:rsid w:val="00394982"/>
    <w:rsid w:val="00395C89"/>
    <w:rsid w:val="00396601"/>
    <w:rsid w:val="003A1E8B"/>
    <w:rsid w:val="003A5BA3"/>
    <w:rsid w:val="003A5BA9"/>
    <w:rsid w:val="003A7119"/>
    <w:rsid w:val="003A754F"/>
    <w:rsid w:val="003B0C3A"/>
    <w:rsid w:val="003B10A2"/>
    <w:rsid w:val="003B18BC"/>
    <w:rsid w:val="003B2934"/>
    <w:rsid w:val="003B2A1F"/>
    <w:rsid w:val="003B2CBB"/>
    <w:rsid w:val="003B2CE9"/>
    <w:rsid w:val="003B5021"/>
    <w:rsid w:val="003B517D"/>
    <w:rsid w:val="003B555E"/>
    <w:rsid w:val="003B5C17"/>
    <w:rsid w:val="003B5D82"/>
    <w:rsid w:val="003B60AB"/>
    <w:rsid w:val="003B61C0"/>
    <w:rsid w:val="003B7333"/>
    <w:rsid w:val="003B76FA"/>
    <w:rsid w:val="003B7B45"/>
    <w:rsid w:val="003B7E71"/>
    <w:rsid w:val="003C1CE7"/>
    <w:rsid w:val="003C4A34"/>
    <w:rsid w:val="003C6B0B"/>
    <w:rsid w:val="003C7510"/>
    <w:rsid w:val="003C7E36"/>
    <w:rsid w:val="003D4044"/>
    <w:rsid w:val="003D44CB"/>
    <w:rsid w:val="003D5445"/>
    <w:rsid w:val="003D58A5"/>
    <w:rsid w:val="003D5E4F"/>
    <w:rsid w:val="003D62CC"/>
    <w:rsid w:val="003D664E"/>
    <w:rsid w:val="003E0AA3"/>
    <w:rsid w:val="003E19FC"/>
    <w:rsid w:val="003E2389"/>
    <w:rsid w:val="003E2FD7"/>
    <w:rsid w:val="003E315C"/>
    <w:rsid w:val="003E33D8"/>
    <w:rsid w:val="003E45D7"/>
    <w:rsid w:val="003E49C9"/>
    <w:rsid w:val="003E75AC"/>
    <w:rsid w:val="003E7650"/>
    <w:rsid w:val="003F00B5"/>
    <w:rsid w:val="003F2940"/>
    <w:rsid w:val="003F340A"/>
    <w:rsid w:val="003F5246"/>
    <w:rsid w:val="003F555D"/>
    <w:rsid w:val="003F5E5A"/>
    <w:rsid w:val="003F69BD"/>
    <w:rsid w:val="003F6BC0"/>
    <w:rsid w:val="003F7AAE"/>
    <w:rsid w:val="003F7EC1"/>
    <w:rsid w:val="004012BD"/>
    <w:rsid w:val="00401E2D"/>
    <w:rsid w:val="0040202C"/>
    <w:rsid w:val="00402153"/>
    <w:rsid w:val="00403093"/>
    <w:rsid w:val="004046E4"/>
    <w:rsid w:val="00404B33"/>
    <w:rsid w:val="004052D1"/>
    <w:rsid w:val="00405658"/>
    <w:rsid w:val="00405990"/>
    <w:rsid w:val="004064AF"/>
    <w:rsid w:val="0040654D"/>
    <w:rsid w:val="00407532"/>
    <w:rsid w:val="00407B58"/>
    <w:rsid w:val="0041199F"/>
    <w:rsid w:val="00411F2C"/>
    <w:rsid w:val="00411FEB"/>
    <w:rsid w:val="00412AA0"/>
    <w:rsid w:val="00414833"/>
    <w:rsid w:val="00414B38"/>
    <w:rsid w:val="004150B9"/>
    <w:rsid w:val="00415556"/>
    <w:rsid w:val="00416591"/>
    <w:rsid w:val="0041718C"/>
    <w:rsid w:val="0042029A"/>
    <w:rsid w:val="00423729"/>
    <w:rsid w:val="0042702A"/>
    <w:rsid w:val="004305A5"/>
    <w:rsid w:val="00432AC9"/>
    <w:rsid w:val="00434822"/>
    <w:rsid w:val="004350FB"/>
    <w:rsid w:val="00435D3B"/>
    <w:rsid w:val="00437A2D"/>
    <w:rsid w:val="004400CB"/>
    <w:rsid w:val="00440744"/>
    <w:rsid w:val="00440B29"/>
    <w:rsid w:val="00441616"/>
    <w:rsid w:val="00441AC2"/>
    <w:rsid w:val="00442458"/>
    <w:rsid w:val="00443D3A"/>
    <w:rsid w:val="004455A1"/>
    <w:rsid w:val="004460D1"/>
    <w:rsid w:val="00446390"/>
    <w:rsid w:val="0044640D"/>
    <w:rsid w:val="00446CCC"/>
    <w:rsid w:val="0044785D"/>
    <w:rsid w:val="00451870"/>
    <w:rsid w:val="00451BE1"/>
    <w:rsid w:val="004534F2"/>
    <w:rsid w:val="004542A7"/>
    <w:rsid w:val="004542F9"/>
    <w:rsid w:val="00455877"/>
    <w:rsid w:val="004561F3"/>
    <w:rsid w:val="00456311"/>
    <w:rsid w:val="004567F0"/>
    <w:rsid w:val="00461C28"/>
    <w:rsid w:val="00462CE4"/>
    <w:rsid w:val="004631D9"/>
    <w:rsid w:val="004635FC"/>
    <w:rsid w:val="0046576D"/>
    <w:rsid w:val="00465B5C"/>
    <w:rsid w:val="00466063"/>
    <w:rsid w:val="004670D9"/>
    <w:rsid w:val="00467BC2"/>
    <w:rsid w:val="00467D12"/>
    <w:rsid w:val="00470317"/>
    <w:rsid w:val="00471BE7"/>
    <w:rsid w:val="00472F9A"/>
    <w:rsid w:val="00473359"/>
    <w:rsid w:val="00474E0F"/>
    <w:rsid w:val="00475979"/>
    <w:rsid w:val="00476C04"/>
    <w:rsid w:val="00477DBE"/>
    <w:rsid w:val="00480106"/>
    <w:rsid w:val="00480473"/>
    <w:rsid w:val="00482537"/>
    <w:rsid w:val="004847B2"/>
    <w:rsid w:val="00486A54"/>
    <w:rsid w:val="00487E38"/>
    <w:rsid w:val="00490003"/>
    <w:rsid w:val="00491241"/>
    <w:rsid w:val="00492DAB"/>
    <w:rsid w:val="0049582E"/>
    <w:rsid w:val="0049714C"/>
    <w:rsid w:val="004A08E1"/>
    <w:rsid w:val="004A1370"/>
    <w:rsid w:val="004A34FB"/>
    <w:rsid w:val="004A4C3D"/>
    <w:rsid w:val="004A56DF"/>
    <w:rsid w:val="004A751E"/>
    <w:rsid w:val="004B0703"/>
    <w:rsid w:val="004B2421"/>
    <w:rsid w:val="004B2F29"/>
    <w:rsid w:val="004B423F"/>
    <w:rsid w:val="004B4451"/>
    <w:rsid w:val="004B62DE"/>
    <w:rsid w:val="004B6E4C"/>
    <w:rsid w:val="004C0226"/>
    <w:rsid w:val="004C147F"/>
    <w:rsid w:val="004C1B72"/>
    <w:rsid w:val="004C5233"/>
    <w:rsid w:val="004C75C3"/>
    <w:rsid w:val="004D0FDD"/>
    <w:rsid w:val="004D1930"/>
    <w:rsid w:val="004D20DD"/>
    <w:rsid w:val="004D2B89"/>
    <w:rsid w:val="004D3206"/>
    <w:rsid w:val="004D38EC"/>
    <w:rsid w:val="004D4FEF"/>
    <w:rsid w:val="004D5143"/>
    <w:rsid w:val="004D6598"/>
    <w:rsid w:val="004D6E68"/>
    <w:rsid w:val="004D7D90"/>
    <w:rsid w:val="004E11BF"/>
    <w:rsid w:val="004E3B8F"/>
    <w:rsid w:val="004E4794"/>
    <w:rsid w:val="004E4BC9"/>
    <w:rsid w:val="004E5389"/>
    <w:rsid w:val="004E619F"/>
    <w:rsid w:val="004E6651"/>
    <w:rsid w:val="004F489C"/>
    <w:rsid w:val="004F5684"/>
    <w:rsid w:val="004F661D"/>
    <w:rsid w:val="004F70FD"/>
    <w:rsid w:val="004F7F24"/>
    <w:rsid w:val="00500654"/>
    <w:rsid w:val="00501323"/>
    <w:rsid w:val="0050173E"/>
    <w:rsid w:val="00502A0A"/>
    <w:rsid w:val="005079CC"/>
    <w:rsid w:val="00510115"/>
    <w:rsid w:val="00511666"/>
    <w:rsid w:val="005121A7"/>
    <w:rsid w:val="00512249"/>
    <w:rsid w:val="0051411F"/>
    <w:rsid w:val="00514D7A"/>
    <w:rsid w:val="005162DF"/>
    <w:rsid w:val="00516613"/>
    <w:rsid w:val="00516B1E"/>
    <w:rsid w:val="00517189"/>
    <w:rsid w:val="00517A09"/>
    <w:rsid w:val="00520600"/>
    <w:rsid w:val="00520C17"/>
    <w:rsid w:val="00521F77"/>
    <w:rsid w:val="00522974"/>
    <w:rsid w:val="00524141"/>
    <w:rsid w:val="00524F44"/>
    <w:rsid w:val="005250D5"/>
    <w:rsid w:val="00525519"/>
    <w:rsid w:val="00525C45"/>
    <w:rsid w:val="00525E69"/>
    <w:rsid w:val="00525E95"/>
    <w:rsid w:val="00531473"/>
    <w:rsid w:val="00532136"/>
    <w:rsid w:val="00533BC7"/>
    <w:rsid w:val="00535149"/>
    <w:rsid w:val="00537D14"/>
    <w:rsid w:val="00540DDC"/>
    <w:rsid w:val="005436EE"/>
    <w:rsid w:val="005450B2"/>
    <w:rsid w:val="005455AA"/>
    <w:rsid w:val="00545E95"/>
    <w:rsid w:val="00545EAD"/>
    <w:rsid w:val="00545F43"/>
    <w:rsid w:val="005465C4"/>
    <w:rsid w:val="00547898"/>
    <w:rsid w:val="00547F54"/>
    <w:rsid w:val="00550464"/>
    <w:rsid w:val="005518EC"/>
    <w:rsid w:val="00552684"/>
    <w:rsid w:val="005540DF"/>
    <w:rsid w:val="00554185"/>
    <w:rsid w:val="005544B3"/>
    <w:rsid w:val="00554ADD"/>
    <w:rsid w:val="00555683"/>
    <w:rsid w:val="0055571B"/>
    <w:rsid w:val="00555877"/>
    <w:rsid w:val="00556D41"/>
    <w:rsid w:val="00561015"/>
    <w:rsid w:val="005616DE"/>
    <w:rsid w:val="0056411F"/>
    <w:rsid w:val="00567008"/>
    <w:rsid w:val="00567B0C"/>
    <w:rsid w:val="00570B8E"/>
    <w:rsid w:val="00571997"/>
    <w:rsid w:val="00572422"/>
    <w:rsid w:val="00572AA0"/>
    <w:rsid w:val="00572B03"/>
    <w:rsid w:val="005733DF"/>
    <w:rsid w:val="00574316"/>
    <w:rsid w:val="0057432C"/>
    <w:rsid w:val="00574B76"/>
    <w:rsid w:val="00576563"/>
    <w:rsid w:val="00576DEC"/>
    <w:rsid w:val="00577169"/>
    <w:rsid w:val="005771A5"/>
    <w:rsid w:val="00577E31"/>
    <w:rsid w:val="00580ECB"/>
    <w:rsid w:val="00581E65"/>
    <w:rsid w:val="005826C9"/>
    <w:rsid w:val="0058322E"/>
    <w:rsid w:val="0058341C"/>
    <w:rsid w:val="00584741"/>
    <w:rsid w:val="00585243"/>
    <w:rsid w:val="005854B0"/>
    <w:rsid w:val="005876BE"/>
    <w:rsid w:val="00587709"/>
    <w:rsid w:val="00590B24"/>
    <w:rsid w:val="00591180"/>
    <w:rsid w:val="005913B5"/>
    <w:rsid w:val="005923EF"/>
    <w:rsid w:val="00593322"/>
    <w:rsid w:val="00595319"/>
    <w:rsid w:val="005957B0"/>
    <w:rsid w:val="00597352"/>
    <w:rsid w:val="005A0B7C"/>
    <w:rsid w:val="005A11EA"/>
    <w:rsid w:val="005A27DF"/>
    <w:rsid w:val="005A3793"/>
    <w:rsid w:val="005A3D4B"/>
    <w:rsid w:val="005A3DF9"/>
    <w:rsid w:val="005A42F6"/>
    <w:rsid w:val="005A48C0"/>
    <w:rsid w:val="005A4A08"/>
    <w:rsid w:val="005A6BB2"/>
    <w:rsid w:val="005A7103"/>
    <w:rsid w:val="005A7C8E"/>
    <w:rsid w:val="005B006F"/>
    <w:rsid w:val="005B28B4"/>
    <w:rsid w:val="005B3188"/>
    <w:rsid w:val="005B63AF"/>
    <w:rsid w:val="005B71E9"/>
    <w:rsid w:val="005B7287"/>
    <w:rsid w:val="005B7951"/>
    <w:rsid w:val="005C00B4"/>
    <w:rsid w:val="005C1810"/>
    <w:rsid w:val="005C1844"/>
    <w:rsid w:val="005C3753"/>
    <w:rsid w:val="005C3EE9"/>
    <w:rsid w:val="005C3FC6"/>
    <w:rsid w:val="005C49A2"/>
    <w:rsid w:val="005C4D0C"/>
    <w:rsid w:val="005C5D46"/>
    <w:rsid w:val="005C616C"/>
    <w:rsid w:val="005D4BDD"/>
    <w:rsid w:val="005D6011"/>
    <w:rsid w:val="005D6F10"/>
    <w:rsid w:val="005E13A4"/>
    <w:rsid w:val="005E1492"/>
    <w:rsid w:val="005E1A57"/>
    <w:rsid w:val="005E3070"/>
    <w:rsid w:val="005E4D36"/>
    <w:rsid w:val="005E50B9"/>
    <w:rsid w:val="005E5EF8"/>
    <w:rsid w:val="005E73EE"/>
    <w:rsid w:val="005E7A62"/>
    <w:rsid w:val="005F063B"/>
    <w:rsid w:val="005F0C6E"/>
    <w:rsid w:val="005F0FDF"/>
    <w:rsid w:val="005F1A53"/>
    <w:rsid w:val="005F207D"/>
    <w:rsid w:val="005F28E9"/>
    <w:rsid w:val="005F32F4"/>
    <w:rsid w:val="005F33D8"/>
    <w:rsid w:val="005F4A0F"/>
    <w:rsid w:val="005F6AE6"/>
    <w:rsid w:val="005F7300"/>
    <w:rsid w:val="005F77F4"/>
    <w:rsid w:val="0060036F"/>
    <w:rsid w:val="00601E14"/>
    <w:rsid w:val="00602EC1"/>
    <w:rsid w:val="00603821"/>
    <w:rsid w:val="00603C76"/>
    <w:rsid w:val="006043F6"/>
    <w:rsid w:val="00604EEB"/>
    <w:rsid w:val="0060556F"/>
    <w:rsid w:val="00605EF8"/>
    <w:rsid w:val="00606C7A"/>
    <w:rsid w:val="00606E56"/>
    <w:rsid w:val="00610F0C"/>
    <w:rsid w:val="00612B65"/>
    <w:rsid w:val="00612E36"/>
    <w:rsid w:val="00615AF6"/>
    <w:rsid w:val="00620198"/>
    <w:rsid w:val="00620400"/>
    <w:rsid w:val="00620531"/>
    <w:rsid w:val="00621E93"/>
    <w:rsid w:val="006247CB"/>
    <w:rsid w:val="006250CB"/>
    <w:rsid w:val="00625101"/>
    <w:rsid w:val="006258D0"/>
    <w:rsid w:val="00630439"/>
    <w:rsid w:val="006333EB"/>
    <w:rsid w:val="00633AB7"/>
    <w:rsid w:val="0063661B"/>
    <w:rsid w:val="00636A92"/>
    <w:rsid w:val="00636D21"/>
    <w:rsid w:val="00637BA5"/>
    <w:rsid w:val="00640407"/>
    <w:rsid w:val="00640441"/>
    <w:rsid w:val="0064115F"/>
    <w:rsid w:val="00641827"/>
    <w:rsid w:val="006418A6"/>
    <w:rsid w:val="00642A8E"/>
    <w:rsid w:val="00645DD5"/>
    <w:rsid w:val="00646866"/>
    <w:rsid w:val="00650F55"/>
    <w:rsid w:val="00653002"/>
    <w:rsid w:val="00653062"/>
    <w:rsid w:val="00654042"/>
    <w:rsid w:val="00654F25"/>
    <w:rsid w:val="00657382"/>
    <w:rsid w:val="00657D88"/>
    <w:rsid w:val="0066088D"/>
    <w:rsid w:val="00660D75"/>
    <w:rsid w:val="0066172A"/>
    <w:rsid w:val="006621A3"/>
    <w:rsid w:val="00663BAC"/>
    <w:rsid w:val="006660CA"/>
    <w:rsid w:val="0066716A"/>
    <w:rsid w:val="006675C5"/>
    <w:rsid w:val="006703F5"/>
    <w:rsid w:val="00672E7E"/>
    <w:rsid w:val="00672EBC"/>
    <w:rsid w:val="00673006"/>
    <w:rsid w:val="00673317"/>
    <w:rsid w:val="00673F75"/>
    <w:rsid w:val="00674594"/>
    <w:rsid w:val="006767B3"/>
    <w:rsid w:val="006769AD"/>
    <w:rsid w:val="00676BF1"/>
    <w:rsid w:val="00676DEF"/>
    <w:rsid w:val="00680228"/>
    <w:rsid w:val="00680BC2"/>
    <w:rsid w:val="00681620"/>
    <w:rsid w:val="00681AF2"/>
    <w:rsid w:val="00682504"/>
    <w:rsid w:val="00682EEB"/>
    <w:rsid w:val="00683391"/>
    <w:rsid w:val="006840C2"/>
    <w:rsid w:val="00685D8B"/>
    <w:rsid w:val="00686DFD"/>
    <w:rsid w:val="0069036A"/>
    <w:rsid w:val="006915FB"/>
    <w:rsid w:val="00691DE9"/>
    <w:rsid w:val="00691FFA"/>
    <w:rsid w:val="00692E1C"/>
    <w:rsid w:val="00694EBB"/>
    <w:rsid w:val="006951F2"/>
    <w:rsid w:val="00696E41"/>
    <w:rsid w:val="00696F8C"/>
    <w:rsid w:val="006A1563"/>
    <w:rsid w:val="006A1878"/>
    <w:rsid w:val="006A1C87"/>
    <w:rsid w:val="006A2A17"/>
    <w:rsid w:val="006A3416"/>
    <w:rsid w:val="006A40F1"/>
    <w:rsid w:val="006A48B0"/>
    <w:rsid w:val="006A4F61"/>
    <w:rsid w:val="006A5EBD"/>
    <w:rsid w:val="006A6C75"/>
    <w:rsid w:val="006B17D6"/>
    <w:rsid w:val="006B24EE"/>
    <w:rsid w:val="006B4461"/>
    <w:rsid w:val="006C1787"/>
    <w:rsid w:val="006C216D"/>
    <w:rsid w:val="006C270E"/>
    <w:rsid w:val="006C5604"/>
    <w:rsid w:val="006D062A"/>
    <w:rsid w:val="006D3D86"/>
    <w:rsid w:val="006D614F"/>
    <w:rsid w:val="006D6E8A"/>
    <w:rsid w:val="006D6EC3"/>
    <w:rsid w:val="006E09F6"/>
    <w:rsid w:val="006E0A7F"/>
    <w:rsid w:val="006E197C"/>
    <w:rsid w:val="006E19A1"/>
    <w:rsid w:val="006E1D4A"/>
    <w:rsid w:val="006E1E94"/>
    <w:rsid w:val="006F0187"/>
    <w:rsid w:val="006F088C"/>
    <w:rsid w:val="006F09D7"/>
    <w:rsid w:val="006F1688"/>
    <w:rsid w:val="006F1BED"/>
    <w:rsid w:val="006F43E0"/>
    <w:rsid w:val="006F7270"/>
    <w:rsid w:val="006F7625"/>
    <w:rsid w:val="006F7BBC"/>
    <w:rsid w:val="007010F4"/>
    <w:rsid w:val="00703D3A"/>
    <w:rsid w:val="007041D7"/>
    <w:rsid w:val="00704503"/>
    <w:rsid w:val="0070535B"/>
    <w:rsid w:val="00705A32"/>
    <w:rsid w:val="007076C4"/>
    <w:rsid w:val="0071263D"/>
    <w:rsid w:val="00714CDB"/>
    <w:rsid w:val="007156EE"/>
    <w:rsid w:val="00715D6C"/>
    <w:rsid w:val="00716D73"/>
    <w:rsid w:val="007206A7"/>
    <w:rsid w:val="00721627"/>
    <w:rsid w:val="00721F51"/>
    <w:rsid w:val="00722FF8"/>
    <w:rsid w:val="007250DB"/>
    <w:rsid w:val="00725C1D"/>
    <w:rsid w:val="00725F7F"/>
    <w:rsid w:val="0072602D"/>
    <w:rsid w:val="00726F53"/>
    <w:rsid w:val="00726F93"/>
    <w:rsid w:val="007278E4"/>
    <w:rsid w:val="00731673"/>
    <w:rsid w:val="00732408"/>
    <w:rsid w:val="00732D69"/>
    <w:rsid w:val="00732EC4"/>
    <w:rsid w:val="00734FD9"/>
    <w:rsid w:val="00735246"/>
    <w:rsid w:val="00736B29"/>
    <w:rsid w:val="00740879"/>
    <w:rsid w:val="00740BE0"/>
    <w:rsid w:val="00740D7B"/>
    <w:rsid w:val="00741C25"/>
    <w:rsid w:val="0074268D"/>
    <w:rsid w:val="0074365B"/>
    <w:rsid w:val="00744871"/>
    <w:rsid w:val="00744F02"/>
    <w:rsid w:val="00746BDB"/>
    <w:rsid w:val="007472F3"/>
    <w:rsid w:val="00751F67"/>
    <w:rsid w:val="007526A0"/>
    <w:rsid w:val="00753AB7"/>
    <w:rsid w:val="007549E3"/>
    <w:rsid w:val="00755114"/>
    <w:rsid w:val="00756B4B"/>
    <w:rsid w:val="00757277"/>
    <w:rsid w:val="007606B4"/>
    <w:rsid w:val="00761113"/>
    <w:rsid w:val="007634E7"/>
    <w:rsid w:val="0076497E"/>
    <w:rsid w:val="00766045"/>
    <w:rsid w:val="00766973"/>
    <w:rsid w:val="00766C6E"/>
    <w:rsid w:val="0077191A"/>
    <w:rsid w:val="00771FDF"/>
    <w:rsid w:val="0077232F"/>
    <w:rsid w:val="0077376A"/>
    <w:rsid w:val="00773895"/>
    <w:rsid w:val="00773E6F"/>
    <w:rsid w:val="00775227"/>
    <w:rsid w:val="00775F33"/>
    <w:rsid w:val="007761DA"/>
    <w:rsid w:val="00776B3F"/>
    <w:rsid w:val="00782B50"/>
    <w:rsid w:val="00783956"/>
    <w:rsid w:val="00783C0A"/>
    <w:rsid w:val="00783EBF"/>
    <w:rsid w:val="00784763"/>
    <w:rsid w:val="0078481C"/>
    <w:rsid w:val="00785156"/>
    <w:rsid w:val="007851DC"/>
    <w:rsid w:val="00785F97"/>
    <w:rsid w:val="0078723F"/>
    <w:rsid w:val="0078770E"/>
    <w:rsid w:val="00787CFE"/>
    <w:rsid w:val="00790384"/>
    <w:rsid w:val="007906EB"/>
    <w:rsid w:val="007921D7"/>
    <w:rsid w:val="00793FA0"/>
    <w:rsid w:val="00794B26"/>
    <w:rsid w:val="00795337"/>
    <w:rsid w:val="00797D6D"/>
    <w:rsid w:val="007A0EDF"/>
    <w:rsid w:val="007A1F19"/>
    <w:rsid w:val="007A47F2"/>
    <w:rsid w:val="007A5D24"/>
    <w:rsid w:val="007A6DF0"/>
    <w:rsid w:val="007A7815"/>
    <w:rsid w:val="007A79F5"/>
    <w:rsid w:val="007B1AE4"/>
    <w:rsid w:val="007B1BB6"/>
    <w:rsid w:val="007B2FA7"/>
    <w:rsid w:val="007B55EA"/>
    <w:rsid w:val="007B56F5"/>
    <w:rsid w:val="007B596C"/>
    <w:rsid w:val="007B6130"/>
    <w:rsid w:val="007C4807"/>
    <w:rsid w:val="007C565F"/>
    <w:rsid w:val="007C7CB6"/>
    <w:rsid w:val="007D0A16"/>
    <w:rsid w:val="007D263E"/>
    <w:rsid w:val="007D2A87"/>
    <w:rsid w:val="007D311C"/>
    <w:rsid w:val="007D6A1A"/>
    <w:rsid w:val="007E17ED"/>
    <w:rsid w:val="007E3A98"/>
    <w:rsid w:val="007E558F"/>
    <w:rsid w:val="007E5E4F"/>
    <w:rsid w:val="007E5EFA"/>
    <w:rsid w:val="007F01F7"/>
    <w:rsid w:val="007F09BE"/>
    <w:rsid w:val="007F198D"/>
    <w:rsid w:val="007F3963"/>
    <w:rsid w:val="007F5044"/>
    <w:rsid w:val="007F52F2"/>
    <w:rsid w:val="007F53C7"/>
    <w:rsid w:val="007F5DC9"/>
    <w:rsid w:val="007F62F0"/>
    <w:rsid w:val="007F67C2"/>
    <w:rsid w:val="0080066D"/>
    <w:rsid w:val="00800929"/>
    <w:rsid w:val="00802EDF"/>
    <w:rsid w:val="0080392A"/>
    <w:rsid w:val="00803958"/>
    <w:rsid w:val="00803B3E"/>
    <w:rsid w:val="008103CE"/>
    <w:rsid w:val="008121EE"/>
    <w:rsid w:val="00813EB2"/>
    <w:rsid w:val="00815795"/>
    <w:rsid w:val="00816576"/>
    <w:rsid w:val="00816B76"/>
    <w:rsid w:val="00821594"/>
    <w:rsid w:val="008218B1"/>
    <w:rsid w:val="00822B91"/>
    <w:rsid w:val="0082383C"/>
    <w:rsid w:val="00824221"/>
    <w:rsid w:val="008246B0"/>
    <w:rsid w:val="008247DA"/>
    <w:rsid w:val="008316F1"/>
    <w:rsid w:val="00832888"/>
    <w:rsid w:val="00832EF1"/>
    <w:rsid w:val="00832F97"/>
    <w:rsid w:val="008333E7"/>
    <w:rsid w:val="00833FEA"/>
    <w:rsid w:val="00834F7E"/>
    <w:rsid w:val="008352BB"/>
    <w:rsid w:val="008361DF"/>
    <w:rsid w:val="00837002"/>
    <w:rsid w:val="00837587"/>
    <w:rsid w:val="00837A70"/>
    <w:rsid w:val="0084074C"/>
    <w:rsid w:val="0084217B"/>
    <w:rsid w:val="008425A8"/>
    <w:rsid w:val="008427E3"/>
    <w:rsid w:val="00842F8E"/>
    <w:rsid w:val="0084421F"/>
    <w:rsid w:val="008446C6"/>
    <w:rsid w:val="00854F52"/>
    <w:rsid w:val="008553A9"/>
    <w:rsid w:val="00856974"/>
    <w:rsid w:val="008602C6"/>
    <w:rsid w:val="00860678"/>
    <w:rsid w:val="00861FE0"/>
    <w:rsid w:val="00862098"/>
    <w:rsid w:val="0086259D"/>
    <w:rsid w:val="00862E72"/>
    <w:rsid w:val="0086460C"/>
    <w:rsid w:val="00865195"/>
    <w:rsid w:val="008655EE"/>
    <w:rsid w:val="00866962"/>
    <w:rsid w:val="008706CA"/>
    <w:rsid w:val="0087289E"/>
    <w:rsid w:val="00875EF6"/>
    <w:rsid w:val="0087605E"/>
    <w:rsid w:val="00876FD8"/>
    <w:rsid w:val="008802EB"/>
    <w:rsid w:val="00881035"/>
    <w:rsid w:val="00881E44"/>
    <w:rsid w:val="008823D4"/>
    <w:rsid w:val="00883B4D"/>
    <w:rsid w:val="008843F8"/>
    <w:rsid w:val="008861C2"/>
    <w:rsid w:val="008863B0"/>
    <w:rsid w:val="00886502"/>
    <w:rsid w:val="00887960"/>
    <w:rsid w:val="00887E42"/>
    <w:rsid w:val="00891B2B"/>
    <w:rsid w:val="00892EAC"/>
    <w:rsid w:val="00893050"/>
    <w:rsid w:val="008940DF"/>
    <w:rsid w:val="00895741"/>
    <w:rsid w:val="00897852"/>
    <w:rsid w:val="008A09F5"/>
    <w:rsid w:val="008A135C"/>
    <w:rsid w:val="008A2EF0"/>
    <w:rsid w:val="008A2F0D"/>
    <w:rsid w:val="008A399A"/>
    <w:rsid w:val="008A4035"/>
    <w:rsid w:val="008A46FD"/>
    <w:rsid w:val="008A54B2"/>
    <w:rsid w:val="008A5EEA"/>
    <w:rsid w:val="008B0A1B"/>
    <w:rsid w:val="008B14DA"/>
    <w:rsid w:val="008B3404"/>
    <w:rsid w:val="008B5FE6"/>
    <w:rsid w:val="008C09CB"/>
    <w:rsid w:val="008C1712"/>
    <w:rsid w:val="008C208B"/>
    <w:rsid w:val="008C2F89"/>
    <w:rsid w:val="008C3491"/>
    <w:rsid w:val="008C385B"/>
    <w:rsid w:val="008C3E85"/>
    <w:rsid w:val="008C4648"/>
    <w:rsid w:val="008C4BBC"/>
    <w:rsid w:val="008C4E5D"/>
    <w:rsid w:val="008C6321"/>
    <w:rsid w:val="008C6406"/>
    <w:rsid w:val="008C6B4B"/>
    <w:rsid w:val="008C7F84"/>
    <w:rsid w:val="008D1BCE"/>
    <w:rsid w:val="008D33A2"/>
    <w:rsid w:val="008D7EB2"/>
    <w:rsid w:val="008E0461"/>
    <w:rsid w:val="008E056E"/>
    <w:rsid w:val="008E0777"/>
    <w:rsid w:val="008E0B11"/>
    <w:rsid w:val="008E0DFD"/>
    <w:rsid w:val="008E204B"/>
    <w:rsid w:val="008E2DA2"/>
    <w:rsid w:val="008E2DC2"/>
    <w:rsid w:val="008E3EFF"/>
    <w:rsid w:val="008E407C"/>
    <w:rsid w:val="008E4402"/>
    <w:rsid w:val="008E4CEA"/>
    <w:rsid w:val="008E52A2"/>
    <w:rsid w:val="008E53B1"/>
    <w:rsid w:val="008E57F9"/>
    <w:rsid w:val="008E6285"/>
    <w:rsid w:val="008F0170"/>
    <w:rsid w:val="008F0EE2"/>
    <w:rsid w:val="008F16F7"/>
    <w:rsid w:val="008F1C0B"/>
    <w:rsid w:val="008F302F"/>
    <w:rsid w:val="008F459E"/>
    <w:rsid w:val="008F481F"/>
    <w:rsid w:val="008F4C3A"/>
    <w:rsid w:val="008F58F6"/>
    <w:rsid w:val="008F5A65"/>
    <w:rsid w:val="008F62DA"/>
    <w:rsid w:val="008F747D"/>
    <w:rsid w:val="009024D3"/>
    <w:rsid w:val="00903698"/>
    <w:rsid w:val="0090385E"/>
    <w:rsid w:val="0090500E"/>
    <w:rsid w:val="00906354"/>
    <w:rsid w:val="00906AFB"/>
    <w:rsid w:val="00911027"/>
    <w:rsid w:val="00911651"/>
    <w:rsid w:val="00912A11"/>
    <w:rsid w:val="00912FF3"/>
    <w:rsid w:val="00914E7A"/>
    <w:rsid w:val="00915C63"/>
    <w:rsid w:val="00916C2F"/>
    <w:rsid w:val="00917B4C"/>
    <w:rsid w:val="00920A64"/>
    <w:rsid w:val="00920C5C"/>
    <w:rsid w:val="0092157B"/>
    <w:rsid w:val="009228DF"/>
    <w:rsid w:val="0092445A"/>
    <w:rsid w:val="00926020"/>
    <w:rsid w:val="00927C2A"/>
    <w:rsid w:val="00927E5B"/>
    <w:rsid w:val="00930580"/>
    <w:rsid w:val="0093066A"/>
    <w:rsid w:val="00931075"/>
    <w:rsid w:val="009311AD"/>
    <w:rsid w:val="009311F5"/>
    <w:rsid w:val="0093226E"/>
    <w:rsid w:val="00932AF5"/>
    <w:rsid w:val="00933F6A"/>
    <w:rsid w:val="00935A2F"/>
    <w:rsid w:val="00936EE9"/>
    <w:rsid w:val="00937EBF"/>
    <w:rsid w:val="00940785"/>
    <w:rsid w:val="0094095B"/>
    <w:rsid w:val="00941783"/>
    <w:rsid w:val="0094266E"/>
    <w:rsid w:val="00942883"/>
    <w:rsid w:val="00942A87"/>
    <w:rsid w:val="009435B1"/>
    <w:rsid w:val="009439BA"/>
    <w:rsid w:val="00943F92"/>
    <w:rsid w:val="00944485"/>
    <w:rsid w:val="0094472E"/>
    <w:rsid w:val="00944774"/>
    <w:rsid w:val="00944D77"/>
    <w:rsid w:val="00945131"/>
    <w:rsid w:val="00946090"/>
    <w:rsid w:val="00947350"/>
    <w:rsid w:val="00950690"/>
    <w:rsid w:val="00951629"/>
    <w:rsid w:val="00951DB3"/>
    <w:rsid w:val="0095220A"/>
    <w:rsid w:val="009523C2"/>
    <w:rsid w:val="00954926"/>
    <w:rsid w:val="009568E0"/>
    <w:rsid w:val="00960FAD"/>
    <w:rsid w:val="00963199"/>
    <w:rsid w:val="009638A9"/>
    <w:rsid w:val="0096429A"/>
    <w:rsid w:val="00965772"/>
    <w:rsid w:val="00966AC3"/>
    <w:rsid w:val="00966F1D"/>
    <w:rsid w:val="00970633"/>
    <w:rsid w:val="009710BC"/>
    <w:rsid w:val="00972459"/>
    <w:rsid w:val="0097291D"/>
    <w:rsid w:val="00972BDC"/>
    <w:rsid w:val="00976796"/>
    <w:rsid w:val="0098022E"/>
    <w:rsid w:val="00980D2A"/>
    <w:rsid w:val="00980DE8"/>
    <w:rsid w:val="009821E9"/>
    <w:rsid w:val="009838C6"/>
    <w:rsid w:val="00983C01"/>
    <w:rsid w:val="00984E74"/>
    <w:rsid w:val="009862E3"/>
    <w:rsid w:val="00987C42"/>
    <w:rsid w:val="009900CC"/>
    <w:rsid w:val="00990859"/>
    <w:rsid w:val="009908F6"/>
    <w:rsid w:val="00990ECF"/>
    <w:rsid w:val="009933E4"/>
    <w:rsid w:val="00993D81"/>
    <w:rsid w:val="009966C1"/>
    <w:rsid w:val="0099774A"/>
    <w:rsid w:val="009A0CE5"/>
    <w:rsid w:val="009A1B10"/>
    <w:rsid w:val="009A1DA1"/>
    <w:rsid w:val="009A3F69"/>
    <w:rsid w:val="009A41BD"/>
    <w:rsid w:val="009A4D9B"/>
    <w:rsid w:val="009A7F6B"/>
    <w:rsid w:val="009B0695"/>
    <w:rsid w:val="009B0D42"/>
    <w:rsid w:val="009B1C9B"/>
    <w:rsid w:val="009B2301"/>
    <w:rsid w:val="009B3E51"/>
    <w:rsid w:val="009B44BF"/>
    <w:rsid w:val="009B4FEE"/>
    <w:rsid w:val="009B50E5"/>
    <w:rsid w:val="009B5F9A"/>
    <w:rsid w:val="009B65BA"/>
    <w:rsid w:val="009B7D58"/>
    <w:rsid w:val="009C0AD6"/>
    <w:rsid w:val="009C5BA1"/>
    <w:rsid w:val="009C5C31"/>
    <w:rsid w:val="009C6299"/>
    <w:rsid w:val="009C7A08"/>
    <w:rsid w:val="009D0BF8"/>
    <w:rsid w:val="009D1301"/>
    <w:rsid w:val="009D19FA"/>
    <w:rsid w:val="009D2588"/>
    <w:rsid w:val="009D4B6E"/>
    <w:rsid w:val="009D4CF4"/>
    <w:rsid w:val="009D7C00"/>
    <w:rsid w:val="009D7FF3"/>
    <w:rsid w:val="009E037C"/>
    <w:rsid w:val="009E0FA1"/>
    <w:rsid w:val="009E22D1"/>
    <w:rsid w:val="009E26B4"/>
    <w:rsid w:val="009E2EF7"/>
    <w:rsid w:val="009E307E"/>
    <w:rsid w:val="009E37A7"/>
    <w:rsid w:val="009E423C"/>
    <w:rsid w:val="009E4E1B"/>
    <w:rsid w:val="009E62D3"/>
    <w:rsid w:val="009E76E0"/>
    <w:rsid w:val="009E7877"/>
    <w:rsid w:val="009F1DB1"/>
    <w:rsid w:val="009F2DC8"/>
    <w:rsid w:val="009F3AC0"/>
    <w:rsid w:val="009F3C5B"/>
    <w:rsid w:val="009F5A5C"/>
    <w:rsid w:val="00A020F2"/>
    <w:rsid w:val="00A03D19"/>
    <w:rsid w:val="00A03FC1"/>
    <w:rsid w:val="00A05BCF"/>
    <w:rsid w:val="00A05E98"/>
    <w:rsid w:val="00A072F7"/>
    <w:rsid w:val="00A07739"/>
    <w:rsid w:val="00A07A71"/>
    <w:rsid w:val="00A07B03"/>
    <w:rsid w:val="00A07BE9"/>
    <w:rsid w:val="00A10729"/>
    <w:rsid w:val="00A14D89"/>
    <w:rsid w:val="00A1614B"/>
    <w:rsid w:val="00A161E6"/>
    <w:rsid w:val="00A1689F"/>
    <w:rsid w:val="00A168CD"/>
    <w:rsid w:val="00A16A62"/>
    <w:rsid w:val="00A1756E"/>
    <w:rsid w:val="00A17B80"/>
    <w:rsid w:val="00A20C70"/>
    <w:rsid w:val="00A20E76"/>
    <w:rsid w:val="00A21D5E"/>
    <w:rsid w:val="00A21E04"/>
    <w:rsid w:val="00A22198"/>
    <w:rsid w:val="00A229A0"/>
    <w:rsid w:val="00A268B6"/>
    <w:rsid w:val="00A26C44"/>
    <w:rsid w:val="00A26D24"/>
    <w:rsid w:val="00A28690"/>
    <w:rsid w:val="00A31380"/>
    <w:rsid w:val="00A32010"/>
    <w:rsid w:val="00A32A02"/>
    <w:rsid w:val="00A3383D"/>
    <w:rsid w:val="00A34557"/>
    <w:rsid w:val="00A3487B"/>
    <w:rsid w:val="00A34962"/>
    <w:rsid w:val="00A35509"/>
    <w:rsid w:val="00A35832"/>
    <w:rsid w:val="00A35E6C"/>
    <w:rsid w:val="00A3629C"/>
    <w:rsid w:val="00A365CA"/>
    <w:rsid w:val="00A37EDF"/>
    <w:rsid w:val="00A4099E"/>
    <w:rsid w:val="00A40A98"/>
    <w:rsid w:val="00A41784"/>
    <w:rsid w:val="00A42070"/>
    <w:rsid w:val="00A4241A"/>
    <w:rsid w:val="00A434CB"/>
    <w:rsid w:val="00A4630D"/>
    <w:rsid w:val="00A46EC5"/>
    <w:rsid w:val="00A502CD"/>
    <w:rsid w:val="00A50691"/>
    <w:rsid w:val="00A50985"/>
    <w:rsid w:val="00A50B00"/>
    <w:rsid w:val="00A52C6F"/>
    <w:rsid w:val="00A5402B"/>
    <w:rsid w:val="00A550FA"/>
    <w:rsid w:val="00A55F63"/>
    <w:rsid w:val="00A57D20"/>
    <w:rsid w:val="00A5FACB"/>
    <w:rsid w:val="00A60A35"/>
    <w:rsid w:val="00A60B54"/>
    <w:rsid w:val="00A61EDB"/>
    <w:rsid w:val="00A62166"/>
    <w:rsid w:val="00A63C83"/>
    <w:rsid w:val="00A64FBD"/>
    <w:rsid w:val="00A66681"/>
    <w:rsid w:val="00A71525"/>
    <w:rsid w:val="00A73538"/>
    <w:rsid w:val="00A77E04"/>
    <w:rsid w:val="00A815B2"/>
    <w:rsid w:val="00A81C3C"/>
    <w:rsid w:val="00A81CEC"/>
    <w:rsid w:val="00A81F6D"/>
    <w:rsid w:val="00A8319F"/>
    <w:rsid w:val="00A842E1"/>
    <w:rsid w:val="00A8728C"/>
    <w:rsid w:val="00A90CDB"/>
    <w:rsid w:val="00A91674"/>
    <w:rsid w:val="00A92BC0"/>
    <w:rsid w:val="00A93839"/>
    <w:rsid w:val="00A94FCD"/>
    <w:rsid w:val="00A952CD"/>
    <w:rsid w:val="00A96141"/>
    <w:rsid w:val="00A971D8"/>
    <w:rsid w:val="00A97B9E"/>
    <w:rsid w:val="00A99DAD"/>
    <w:rsid w:val="00AA086F"/>
    <w:rsid w:val="00AA36DE"/>
    <w:rsid w:val="00AA76E6"/>
    <w:rsid w:val="00AB024C"/>
    <w:rsid w:val="00AB3E2A"/>
    <w:rsid w:val="00AB46C5"/>
    <w:rsid w:val="00AB4B22"/>
    <w:rsid w:val="00AB4D00"/>
    <w:rsid w:val="00AB4E37"/>
    <w:rsid w:val="00AB5400"/>
    <w:rsid w:val="00AB7CB3"/>
    <w:rsid w:val="00AC0633"/>
    <w:rsid w:val="00AC1EC8"/>
    <w:rsid w:val="00AC20B9"/>
    <w:rsid w:val="00AC2620"/>
    <w:rsid w:val="00AC3B98"/>
    <w:rsid w:val="00AC5939"/>
    <w:rsid w:val="00AC5CCD"/>
    <w:rsid w:val="00AC786D"/>
    <w:rsid w:val="00AD0714"/>
    <w:rsid w:val="00AD07E5"/>
    <w:rsid w:val="00AD14CB"/>
    <w:rsid w:val="00AD1C63"/>
    <w:rsid w:val="00AD2955"/>
    <w:rsid w:val="00AD4909"/>
    <w:rsid w:val="00AD5CF9"/>
    <w:rsid w:val="00AD5F85"/>
    <w:rsid w:val="00AE0D67"/>
    <w:rsid w:val="00AE2F99"/>
    <w:rsid w:val="00AE5D87"/>
    <w:rsid w:val="00AE5E9C"/>
    <w:rsid w:val="00AE6721"/>
    <w:rsid w:val="00AE6C9E"/>
    <w:rsid w:val="00AF1FDF"/>
    <w:rsid w:val="00AF27AA"/>
    <w:rsid w:val="00AF2890"/>
    <w:rsid w:val="00AF3739"/>
    <w:rsid w:val="00AF4AB5"/>
    <w:rsid w:val="00B0004A"/>
    <w:rsid w:val="00B00660"/>
    <w:rsid w:val="00B01B61"/>
    <w:rsid w:val="00B02243"/>
    <w:rsid w:val="00B036D0"/>
    <w:rsid w:val="00B04E02"/>
    <w:rsid w:val="00B04FC5"/>
    <w:rsid w:val="00B05593"/>
    <w:rsid w:val="00B10BBC"/>
    <w:rsid w:val="00B1178D"/>
    <w:rsid w:val="00B11903"/>
    <w:rsid w:val="00B12599"/>
    <w:rsid w:val="00B13375"/>
    <w:rsid w:val="00B15526"/>
    <w:rsid w:val="00B165AE"/>
    <w:rsid w:val="00B17E3F"/>
    <w:rsid w:val="00B20C97"/>
    <w:rsid w:val="00B20CCF"/>
    <w:rsid w:val="00B22D08"/>
    <w:rsid w:val="00B2306F"/>
    <w:rsid w:val="00B2511B"/>
    <w:rsid w:val="00B255E2"/>
    <w:rsid w:val="00B25E7C"/>
    <w:rsid w:val="00B26C1D"/>
    <w:rsid w:val="00B277C0"/>
    <w:rsid w:val="00B27C61"/>
    <w:rsid w:val="00B31105"/>
    <w:rsid w:val="00B31281"/>
    <w:rsid w:val="00B32380"/>
    <w:rsid w:val="00B329B7"/>
    <w:rsid w:val="00B32BC5"/>
    <w:rsid w:val="00B3378B"/>
    <w:rsid w:val="00B33F80"/>
    <w:rsid w:val="00B34AAB"/>
    <w:rsid w:val="00B34BC6"/>
    <w:rsid w:val="00B3609F"/>
    <w:rsid w:val="00B363E6"/>
    <w:rsid w:val="00B37961"/>
    <w:rsid w:val="00B40DD4"/>
    <w:rsid w:val="00B4232A"/>
    <w:rsid w:val="00B42935"/>
    <w:rsid w:val="00B42D46"/>
    <w:rsid w:val="00B43385"/>
    <w:rsid w:val="00B436FD"/>
    <w:rsid w:val="00B44AB0"/>
    <w:rsid w:val="00B44E1B"/>
    <w:rsid w:val="00B455F4"/>
    <w:rsid w:val="00B467F2"/>
    <w:rsid w:val="00B4758A"/>
    <w:rsid w:val="00B47B8F"/>
    <w:rsid w:val="00B47BAA"/>
    <w:rsid w:val="00B507BF"/>
    <w:rsid w:val="00B5228C"/>
    <w:rsid w:val="00B52EE8"/>
    <w:rsid w:val="00B531D3"/>
    <w:rsid w:val="00B53FA4"/>
    <w:rsid w:val="00B54956"/>
    <w:rsid w:val="00B557D8"/>
    <w:rsid w:val="00B55D11"/>
    <w:rsid w:val="00B565A6"/>
    <w:rsid w:val="00B56B87"/>
    <w:rsid w:val="00B608AD"/>
    <w:rsid w:val="00B61A06"/>
    <w:rsid w:val="00B61FCC"/>
    <w:rsid w:val="00B63A1E"/>
    <w:rsid w:val="00B640C0"/>
    <w:rsid w:val="00B64398"/>
    <w:rsid w:val="00B666E2"/>
    <w:rsid w:val="00B72214"/>
    <w:rsid w:val="00B7350B"/>
    <w:rsid w:val="00B73562"/>
    <w:rsid w:val="00B74613"/>
    <w:rsid w:val="00B74AF5"/>
    <w:rsid w:val="00B7557A"/>
    <w:rsid w:val="00B758C8"/>
    <w:rsid w:val="00B75993"/>
    <w:rsid w:val="00B759DF"/>
    <w:rsid w:val="00B76275"/>
    <w:rsid w:val="00B8168F"/>
    <w:rsid w:val="00B817AB"/>
    <w:rsid w:val="00B83659"/>
    <w:rsid w:val="00B83C4F"/>
    <w:rsid w:val="00B84216"/>
    <w:rsid w:val="00B85752"/>
    <w:rsid w:val="00B863B0"/>
    <w:rsid w:val="00B86C20"/>
    <w:rsid w:val="00B87B36"/>
    <w:rsid w:val="00B90E03"/>
    <w:rsid w:val="00B91E77"/>
    <w:rsid w:val="00B92031"/>
    <w:rsid w:val="00B9212B"/>
    <w:rsid w:val="00B937C5"/>
    <w:rsid w:val="00B93ABF"/>
    <w:rsid w:val="00B95001"/>
    <w:rsid w:val="00B95036"/>
    <w:rsid w:val="00B95733"/>
    <w:rsid w:val="00B96668"/>
    <w:rsid w:val="00B97212"/>
    <w:rsid w:val="00BA3744"/>
    <w:rsid w:val="00BA3802"/>
    <w:rsid w:val="00BA3FDF"/>
    <w:rsid w:val="00BA427D"/>
    <w:rsid w:val="00BA456B"/>
    <w:rsid w:val="00BA4684"/>
    <w:rsid w:val="00BA61B2"/>
    <w:rsid w:val="00BA6EF5"/>
    <w:rsid w:val="00BA6FAE"/>
    <w:rsid w:val="00BA7D5D"/>
    <w:rsid w:val="00BA7E50"/>
    <w:rsid w:val="00BB1C1E"/>
    <w:rsid w:val="00BB25E4"/>
    <w:rsid w:val="00BB2B88"/>
    <w:rsid w:val="00BB2BDF"/>
    <w:rsid w:val="00BB3525"/>
    <w:rsid w:val="00BB3F30"/>
    <w:rsid w:val="00BB5BF0"/>
    <w:rsid w:val="00BB7A77"/>
    <w:rsid w:val="00BB7F3C"/>
    <w:rsid w:val="00BC1012"/>
    <w:rsid w:val="00BC134A"/>
    <w:rsid w:val="00BC16FC"/>
    <w:rsid w:val="00BC1FAB"/>
    <w:rsid w:val="00BC2F68"/>
    <w:rsid w:val="00BC42A6"/>
    <w:rsid w:val="00BC4B38"/>
    <w:rsid w:val="00BC57B0"/>
    <w:rsid w:val="00BC58D2"/>
    <w:rsid w:val="00BC5F98"/>
    <w:rsid w:val="00BC7644"/>
    <w:rsid w:val="00BC7B69"/>
    <w:rsid w:val="00BD1CF9"/>
    <w:rsid w:val="00BD23DA"/>
    <w:rsid w:val="00BD31A3"/>
    <w:rsid w:val="00BD4E6C"/>
    <w:rsid w:val="00BD5DE1"/>
    <w:rsid w:val="00BD6AC3"/>
    <w:rsid w:val="00BD7315"/>
    <w:rsid w:val="00BE2377"/>
    <w:rsid w:val="00BE271B"/>
    <w:rsid w:val="00BE46FA"/>
    <w:rsid w:val="00BE4DAC"/>
    <w:rsid w:val="00BE5F12"/>
    <w:rsid w:val="00BE6234"/>
    <w:rsid w:val="00BE6B9F"/>
    <w:rsid w:val="00BE7C18"/>
    <w:rsid w:val="00BF123B"/>
    <w:rsid w:val="00BF3550"/>
    <w:rsid w:val="00BF3E10"/>
    <w:rsid w:val="00BF6D23"/>
    <w:rsid w:val="00BF6E63"/>
    <w:rsid w:val="00BF7975"/>
    <w:rsid w:val="00C016F0"/>
    <w:rsid w:val="00C02E88"/>
    <w:rsid w:val="00C047DF"/>
    <w:rsid w:val="00C047F0"/>
    <w:rsid w:val="00C056AD"/>
    <w:rsid w:val="00C064CC"/>
    <w:rsid w:val="00C07501"/>
    <w:rsid w:val="00C13110"/>
    <w:rsid w:val="00C142A5"/>
    <w:rsid w:val="00C14B11"/>
    <w:rsid w:val="00C14CCA"/>
    <w:rsid w:val="00C162B3"/>
    <w:rsid w:val="00C1638F"/>
    <w:rsid w:val="00C16590"/>
    <w:rsid w:val="00C169B0"/>
    <w:rsid w:val="00C16D1B"/>
    <w:rsid w:val="00C177E5"/>
    <w:rsid w:val="00C20F2A"/>
    <w:rsid w:val="00C21D88"/>
    <w:rsid w:val="00C21DC7"/>
    <w:rsid w:val="00C23729"/>
    <w:rsid w:val="00C23A0F"/>
    <w:rsid w:val="00C2487D"/>
    <w:rsid w:val="00C24890"/>
    <w:rsid w:val="00C26671"/>
    <w:rsid w:val="00C26BD2"/>
    <w:rsid w:val="00C26EE2"/>
    <w:rsid w:val="00C2710A"/>
    <w:rsid w:val="00C27535"/>
    <w:rsid w:val="00C27D89"/>
    <w:rsid w:val="00C31B4B"/>
    <w:rsid w:val="00C336BC"/>
    <w:rsid w:val="00C3573A"/>
    <w:rsid w:val="00C3610D"/>
    <w:rsid w:val="00C372C6"/>
    <w:rsid w:val="00C37921"/>
    <w:rsid w:val="00C400DC"/>
    <w:rsid w:val="00C40D67"/>
    <w:rsid w:val="00C41283"/>
    <w:rsid w:val="00C426EF"/>
    <w:rsid w:val="00C42C3C"/>
    <w:rsid w:val="00C43C03"/>
    <w:rsid w:val="00C45A65"/>
    <w:rsid w:val="00C50AF0"/>
    <w:rsid w:val="00C51976"/>
    <w:rsid w:val="00C5352E"/>
    <w:rsid w:val="00C53817"/>
    <w:rsid w:val="00C56DEC"/>
    <w:rsid w:val="00C575DC"/>
    <w:rsid w:val="00C605EC"/>
    <w:rsid w:val="00C6082B"/>
    <w:rsid w:val="00C60A7E"/>
    <w:rsid w:val="00C61FDA"/>
    <w:rsid w:val="00C63468"/>
    <w:rsid w:val="00C63A2E"/>
    <w:rsid w:val="00C65F48"/>
    <w:rsid w:val="00C67C53"/>
    <w:rsid w:val="00C70387"/>
    <w:rsid w:val="00C70CE8"/>
    <w:rsid w:val="00C72094"/>
    <w:rsid w:val="00C74739"/>
    <w:rsid w:val="00C80BDD"/>
    <w:rsid w:val="00C816ED"/>
    <w:rsid w:val="00C82E8C"/>
    <w:rsid w:val="00C843F6"/>
    <w:rsid w:val="00C84EE1"/>
    <w:rsid w:val="00C8501A"/>
    <w:rsid w:val="00C862B3"/>
    <w:rsid w:val="00C87C5E"/>
    <w:rsid w:val="00C90DCD"/>
    <w:rsid w:val="00C91E17"/>
    <w:rsid w:val="00C91F28"/>
    <w:rsid w:val="00C94B66"/>
    <w:rsid w:val="00C94CE8"/>
    <w:rsid w:val="00C961B1"/>
    <w:rsid w:val="00C97210"/>
    <w:rsid w:val="00CA1170"/>
    <w:rsid w:val="00CA12D5"/>
    <w:rsid w:val="00CA3F3D"/>
    <w:rsid w:val="00CA59E1"/>
    <w:rsid w:val="00CA5E69"/>
    <w:rsid w:val="00CA6FEB"/>
    <w:rsid w:val="00CA756B"/>
    <w:rsid w:val="00CA7B8E"/>
    <w:rsid w:val="00CB034F"/>
    <w:rsid w:val="00CB0B4D"/>
    <w:rsid w:val="00CB1E7A"/>
    <w:rsid w:val="00CB26F6"/>
    <w:rsid w:val="00CB34A3"/>
    <w:rsid w:val="00CB389B"/>
    <w:rsid w:val="00CB4121"/>
    <w:rsid w:val="00CB4B4F"/>
    <w:rsid w:val="00CB535B"/>
    <w:rsid w:val="00CB5EE2"/>
    <w:rsid w:val="00CB743F"/>
    <w:rsid w:val="00CC2B34"/>
    <w:rsid w:val="00CC377C"/>
    <w:rsid w:val="00CC422E"/>
    <w:rsid w:val="00CC476F"/>
    <w:rsid w:val="00CC5E09"/>
    <w:rsid w:val="00CC6340"/>
    <w:rsid w:val="00CC6705"/>
    <w:rsid w:val="00CD0208"/>
    <w:rsid w:val="00CD0A13"/>
    <w:rsid w:val="00CD10A9"/>
    <w:rsid w:val="00CD131F"/>
    <w:rsid w:val="00CD1479"/>
    <w:rsid w:val="00CD3C9F"/>
    <w:rsid w:val="00CD4257"/>
    <w:rsid w:val="00CD593A"/>
    <w:rsid w:val="00CD6181"/>
    <w:rsid w:val="00CD6E5B"/>
    <w:rsid w:val="00CD70A9"/>
    <w:rsid w:val="00CD760D"/>
    <w:rsid w:val="00CD7D97"/>
    <w:rsid w:val="00CE11CB"/>
    <w:rsid w:val="00CE1421"/>
    <w:rsid w:val="00CE2FC2"/>
    <w:rsid w:val="00CE3A8D"/>
    <w:rsid w:val="00CE5F4B"/>
    <w:rsid w:val="00CE654E"/>
    <w:rsid w:val="00CE7E2B"/>
    <w:rsid w:val="00CF1FED"/>
    <w:rsid w:val="00CF21D2"/>
    <w:rsid w:val="00CF2F1B"/>
    <w:rsid w:val="00CF5195"/>
    <w:rsid w:val="00CF5BEE"/>
    <w:rsid w:val="00CF5CA0"/>
    <w:rsid w:val="00CF5FF0"/>
    <w:rsid w:val="00CF6090"/>
    <w:rsid w:val="00CF671D"/>
    <w:rsid w:val="00CF6E4A"/>
    <w:rsid w:val="00D01B05"/>
    <w:rsid w:val="00D02033"/>
    <w:rsid w:val="00D03CD6"/>
    <w:rsid w:val="00D03E7D"/>
    <w:rsid w:val="00D06B26"/>
    <w:rsid w:val="00D07A64"/>
    <w:rsid w:val="00D07D1F"/>
    <w:rsid w:val="00D10D1A"/>
    <w:rsid w:val="00D11D68"/>
    <w:rsid w:val="00D120CE"/>
    <w:rsid w:val="00D127E0"/>
    <w:rsid w:val="00D13026"/>
    <w:rsid w:val="00D13CF4"/>
    <w:rsid w:val="00D14FEE"/>
    <w:rsid w:val="00D150A2"/>
    <w:rsid w:val="00D159EA"/>
    <w:rsid w:val="00D166F2"/>
    <w:rsid w:val="00D16C1E"/>
    <w:rsid w:val="00D17A2E"/>
    <w:rsid w:val="00D17C13"/>
    <w:rsid w:val="00D17E3D"/>
    <w:rsid w:val="00D2344C"/>
    <w:rsid w:val="00D2367B"/>
    <w:rsid w:val="00D23F28"/>
    <w:rsid w:val="00D24579"/>
    <w:rsid w:val="00D24906"/>
    <w:rsid w:val="00D24D30"/>
    <w:rsid w:val="00D258CD"/>
    <w:rsid w:val="00D275C8"/>
    <w:rsid w:val="00D31002"/>
    <w:rsid w:val="00D32638"/>
    <w:rsid w:val="00D32C39"/>
    <w:rsid w:val="00D32CF8"/>
    <w:rsid w:val="00D36D9C"/>
    <w:rsid w:val="00D37224"/>
    <w:rsid w:val="00D378D0"/>
    <w:rsid w:val="00D40675"/>
    <w:rsid w:val="00D41707"/>
    <w:rsid w:val="00D434B3"/>
    <w:rsid w:val="00D43A89"/>
    <w:rsid w:val="00D441C5"/>
    <w:rsid w:val="00D44F5F"/>
    <w:rsid w:val="00D44F6A"/>
    <w:rsid w:val="00D45A5B"/>
    <w:rsid w:val="00D45CE2"/>
    <w:rsid w:val="00D46B4A"/>
    <w:rsid w:val="00D46D47"/>
    <w:rsid w:val="00D5020A"/>
    <w:rsid w:val="00D52BE7"/>
    <w:rsid w:val="00D52C92"/>
    <w:rsid w:val="00D52F5F"/>
    <w:rsid w:val="00D53D10"/>
    <w:rsid w:val="00D54D6D"/>
    <w:rsid w:val="00D55FDB"/>
    <w:rsid w:val="00D56D15"/>
    <w:rsid w:val="00D574D8"/>
    <w:rsid w:val="00D62EB2"/>
    <w:rsid w:val="00D649A6"/>
    <w:rsid w:val="00D658D5"/>
    <w:rsid w:val="00D67076"/>
    <w:rsid w:val="00D71781"/>
    <w:rsid w:val="00D72D45"/>
    <w:rsid w:val="00D7359E"/>
    <w:rsid w:val="00D74F8B"/>
    <w:rsid w:val="00D75BA1"/>
    <w:rsid w:val="00D76376"/>
    <w:rsid w:val="00D76662"/>
    <w:rsid w:val="00D819E3"/>
    <w:rsid w:val="00D83D1D"/>
    <w:rsid w:val="00D843A3"/>
    <w:rsid w:val="00D8655F"/>
    <w:rsid w:val="00D9108A"/>
    <w:rsid w:val="00D912DC"/>
    <w:rsid w:val="00D91F60"/>
    <w:rsid w:val="00D92BDA"/>
    <w:rsid w:val="00D93530"/>
    <w:rsid w:val="00D962EE"/>
    <w:rsid w:val="00D96D82"/>
    <w:rsid w:val="00D97187"/>
    <w:rsid w:val="00DA0A04"/>
    <w:rsid w:val="00DA1F6F"/>
    <w:rsid w:val="00DA2189"/>
    <w:rsid w:val="00DA2451"/>
    <w:rsid w:val="00DA2A5F"/>
    <w:rsid w:val="00DA3A10"/>
    <w:rsid w:val="00DA50B7"/>
    <w:rsid w:val="00DA6275"/>
    <w:rsid w:val="00DA6450"/>
    <w:rsid w:val="00DA64C5"/>
    <w:rsid w:val="00DA6C4D"/>
    <w:rsid w:val="00DB0E52"/>
    <w:rsid w:val="00DB127B"/>
    <w:rsid w:val="00DB147F"/>
    <w:rsid w:val="00DB14B8"/>
    <w:rsid w:val="00DB18CA"/>
    <w:rsid w:val="00DB2EED"/>
    <w:rsid w:val="00DB4BCC"/>
    <w:rsid w:val="00DB5CFA"/>
    <w:rsid w:val="00DB61E6"/>
    <w:rsid w:val="00DB6981"/>
    <w:rsid w:val="00DC23CD"/>
    <w:rsid w:val="00DC2B6A"/>
    <w:rsid w:val="00DC4051"/>
    <w:rsid w:val="00DC62D7"/>
    <w:rsid w:val="00DD2171"/>
    <w:rsid w:val="00DD2C32"/>
    <w:rsid w:val="00DD2ED7"/>
    <w:rsid w:val="00DD334D"/>
    <w:rsid w:val="00DD3D84"/>
    <w:rsid w:val="00DD458A"/>
    <w:rsid w:val="00DD481D"/>
    <w:rsid w:val="00DD4F7A"/>
    <w:rsid w:val="00DD536C"/>
    <w:rsid w:val="00DD6394"/>
    <w:rsid w:val="00DD6C07"/>
    <w:rsid w:val="00DE28E8"/>
    <w:rsid w:val="00DE2C3E"/>
    <w:rsid w:val="00DE3884"/>
    <w:rsid w:val="00DE55F1"/>
    <w:rsid w:val="00DF034B"/>
    <w:rsid w:val="00DF464B"/>
    <w:rsid w:val="00DF46C0"/>
    <w:rsid w:val="00DF4CD9"/>
    <w:rsid w:val="00DF4E0C"/>
    <w:rsid w:val="00DFEB41"/>
    <w:rsid w:val="00E01097"/>
    <w:rsid w:val="00E02D6A"/>
    <w:rsid w:val="00E03730"/>
    <w:rsid w:val="00E047BD"/>
    <w:rsid w:val="00E0661F"/>
    <w:rsid w:val="00E06EAE"/>
    <w:rsid w:val="00E15C52"/>
    <w:rsid w:val="00E16B85"/>
    <w:rsid w:val="00E20F99"/>
    <w:rsid w:val="00E217F2"/>
    <w:rsid w:val="00E22A39"/>
    <w:rsid w:val="00E25027"/>
    <w:rsid w:val="00E250E2"/>
    <w:rsid w:val="00E258A2"/>
    <w:rsid w:val="00E25C40"/>
    <w:rsid w:val="00E27F93"/>
    <w:rsid w:val="00E3031B"/>
    <w:rsid w:val="00E32C14"/>
    <w:rsid w:val="00E33CEE"/>
    <w:rsid w:val="00E35CC7"/>
    <w:rsid w:val="00E36C48"/>
    <w:rsid w:val="00E37247"/>
    <w:rsid w:val="00E414C8"/>
    <w:rsid w:val="00E437E3"/>
    <w:rsid w:val="00E43FF2"/>
    <w:rsid w:val="00E4534F"/>
    <w:rsid w:val="00E4577D"/>
    <w:rsid w:val="00E5190E"/>
    <w:rsid w:val="00E521C4"/>
    <w:rsid w:val="00E52680"/>
    <w:rsid w:val="00E5285B"/>
    <w:rsid w:val="00E5288E"/>
    <w:rsid w:val="00E53960"/>
    <w:rsid w:val="00E544DC"/>
    <w:rsid w:val="00E548C8"/>
    <w:rsid w:val="00E55069"/>
    <w:rsid w:val="00E55A7E"/>
    <w:rsid w:val="00E563A5"/>
    <w:rsid w:val="00E57548"/>
    <w:rsid w:val="00E5790F"/>
    <w:rsid w:val="00E61B63"/>
    <w:rsid w:val="00E61E82"/>
    <w:rsid w:val="00E62BDD"/>
    <w:rsid w:val="00E6356B"/>
    <w:rsid w:val="00E6513B"/>
    <w:rsid w:val="00E65ACA"/>
    <w:rsid w:val="00E65E59"/>
    <w:rsid w:val="00E7207E"/>
    <w:rsid w:val="00E72C09"/>
    <w:rsid w:val="00E73C4E"/>
    <w:rsid w:val="00E746A6"/>
    <w:rsid w:val="00E75083"/>
    <w:rsid w:val="00E80F73"/>
    <w:rsid w:val="00E811F3"/>
    <w:rsid w:val="00E825F1"/>
    <w:rsid w:val="00E834AB"/>
    <w:rsid w:val="00E839EA"/>
    <w:rsid w:val="00E83D28"/>
    <w:rsid w:val="00E84588"/>
    <w:rsid w:val="00E863AC"/>
    <w:rsid w:val="00E910F1"/>
    <w:rsid w:val="00E91676"/>
    <w:rsid w:val="00E92433"/>
    <w:rsid w:val="00E93EF4"/>
    <w:rsid w:val="00E941B9"/>
    <w:rsid w:val="00E946AB"/>
    <w:rsid w:val="00E95D7B"/>
    <w:rsid w:val="00E9630A"/>
    <w:rsid w:val="00E97AED"/>
    <w:rsid w:val="00EA0103"/>
    <w:rsid w:val="00EA1761"/>
    <w:rsid w:val="00EA1D1A"/>
    <w:rsid w:val="00EA1ECF"/>
    <w:rsid w:val="00EA4DD8"/>
    <w:rsid w:val="00EA7CC7"/>
    <w:rsid w:val="00EA7E9A"/>
    <w:rsid w:val="00EB13E1"/>
    <w:rsid w:val="00EB155B"/>
    <w:rsid w:val="00EB1FEA"/>
    <w:rsid w:val="00EB2C83"/>
    <w:rsid w:val="00EB333D"/>
    <w:rsid w:val="00EB79C2"/>
    <w:rsid w:val="00EC11B1"/>
    <w:rsid w:val="00EC184D"/>
    <w:rsid w:val="00EC564F"/>
    <w:rsid w:val="00EC6549"/>
    <w:rsid w:val="00ED1053"/>
    <w:rsid w:val="00ED1292"/>
    <w:rsid w:val="00ED3914"/>
    <w:rsid w:val="00ED4E0F"/>
    <w:rsid w:val="00ED4E91"/>
    <w:rsid w:val="00ED54A0"/>
    <w:rsid w:val="00ED5C69"/>
    <w:rsid w:val="00ED7985"/>
    <w:rsid w:val="00ED7CED"/>
    <w:rsid w:val="00ED7FC2"/>
    <w:rsid w:val="00EE2899"/>
    <w:rsid w:val="00EE35CE"/>
    <w:rsid w:val="00EE366C"/>
    <w:rsid w:val="00EE4490"/>
    <w:rsid w:val="00EE55C5"/>
    <w:rsid w:val="00EE5F55"/>
    <w:rsid w:val="00EE6CD7"/>
    <w:rsid w:val="00EE7DDD"/>
    <w:rsid w:val="00EE7E8B"/>
    <w:rsid w:val="00EF17A4"/>
    <w:rsid w:val="00EF24E3"/>
    <w:rsid w:val="00EF321C"/>
    <w:rsid w:val="00EF3FBB"/>
    <w:rsid w:val="00EF7226"/>
    <w:rsid w:val="00F00BF1"/>
    <w:rsid w:val="00F014DA"/>
    <w:rsid w:val="00F0251C"/>
    <w:rsid w:val="00F028DD"/>
    <w:rsid w:val="00F046D2"/>
    <w:rsid w:val="00F04DB8"/>
    <w:rsid w:val="00F06B70"/>
    <w:rsid w:val="00F073C5"/>
    <w:rsid w:val="00F10F32"/>
    <w:rsid w:val="00F11927"/>
    <w:rsid w:val="00F1314C"/>
    <w:rsid w:val="00F17835"/>
    <w:rsid w:val="00F20558"/>
    <w:rsid w:val="00F22461"/>
    <w:rsid w:val="00F234FB"/>
    <w:rsid w:val="00F236B2"/>
    <w:rsid w:val="00F238E8"/>
    <w:rsid w:val="00F2468C"/>
    <w:rsid w:val="00F2528C"/>
    <w:rsid w:val="00F2604C"/>
    <w:rsid w:val="00F26341"/>
    <w:rsid w:val="00F302FF"/>
    <w:rsid w:val="00F31562"/>
    <w:rsid w:val="00F317D1"/>
    <w:rsid w:val="00F323F0"/>
    <w:rsid w:val="00F34F96"/>
    <w:rsid w:val="00F372A0"/>
    <w:rsid w:val="00F37F85"/>
    <w:rsid w:val="00F40013"/>
    <w:rsid w:val="00F41A85"/>
    <w:rsid w:val="00F41EE5"/>
    <w:rsid w:val="00F420CF"/>
    <w:rsid w:val="00F428F1"/>
    <w:rsid w:val="00F438F7"/>
    <w:rsid w:val="00F441A6"/>
    <w:rsid w:val="00F4422A"/>
    <w:rsid w:val="00F44370"/>
    <w:rsid w:val="00F45DA0"/>
    <w:rsid w:val="00F45E4D"/>
    <w:rsid w:val="00F47790"/>
    <w:rsid w:val="00F47BE6"/>
    <w:rsid w:val="00F47D82"/>
    <w:rsid w:val="00F52546"/>
    <w:rsid w:val="00F5256B"/>
    <w:rsid w:val="00F52614"/>
    <w:rsid w:val="00F5450F"/>
    <w:rsid w:val="00F54CC7"/>
    <w:rsid w:val="00F5503D"/>
    <w:rsid w:val="00F563D4"/>
    <w:rsid w:val="00F5667C"/>
    <w:rsid w:val="00F605C9"/>
    <w:rsid w:val="00F60D1F"/>
    <w:rsid w:val="00F60EBE"/>
    <w:rsid w:val="00F63215"/>
    <w:rsid w:val="00F65A30"/>
    <w:rsid w:val="00F65A31"/>
    <w:rsid w:val="00F6651D"/>
    <w:rsid w:val="00F67603"/>
    <w:rsid w:val="00F67CDB"/>
    <w:rsid w:val="00F70DF6"/>
    <w:rsid w:val="00F70EB8"/>
    <w:rsid w:val="00F71886"/>
    <w:rsid w:val="00F73B79"/>
    <w:rsid w:val="00F74AD9"/>
    <w:rsid w:val="00F74DC0"/>
    <w:rsid w:val="00F756C1"/>
    <w:rsid w:val="00F7595D"/>
    <w:rsid w:val="00F77193"/>
    <w:rsid w:val="00F779CA"/>
    <w:rsid w:val="00F80E3A"/>
    <w:rsid w:val="00F81135"/>
    <w:rsid w:val="00F81357"/>
    <w:rsid w:val="00F81A1C"/>
    <w:rsid w:val="00F821B2"/>
    <w:rsid w:val="00F827C8"/>
    <w:rsid w:val="00F8400F"/>
    <w:rsid w:val="00F9287F"/>
    <w:rsid w:val="00F92BD0"/>
    <w:rsid w:val="00F946A9"/>
    <w:rsid w:val="00F948A2"/>
    <w:rsid w:val="00F9533C"/>
    <w:rsid w:val="00F95BA7"/>
    <w:rsid w:val="00FA1198"/>
    <w:rsid w:val="00FA34A4"/>
    <w:rsid w:val="00FA3BAB"/>
    <w:rsid w:val="00FA403C"/>
    <w:rsid w:val="00FA447A"/>
    <w:rsid w:val="00FA4961"/>
    <w:rsid w:val="00FA4CBD"/>
    <w:rsid w:val="00FA5122"/>
    <w:rsid w:val="00FA610D"/>
    <w:rsid w:val="00FA71EE"/>
    <w:rsid w:val="00FA7BEA"/>
    <w:rsid w:val="00FB1625"/>
    <w:rsid w:val="00FB2663"/>
    <w:rsid w:val="00FB3378"/>
    <w:rsid w:val="00FB4274"/>
    <w:rsid w:val="00FB5E23"/>
    <w:rsid w:val="00FB6C65"/>
    <w:rsid w:val="00FB7D2D"/>
    <w:rsid w:val="00FC00E6"/>
    <w:rsid w:val="00FC0839"/>
    <w:rsid w:val="00FC10BB"/>
    <w:rsid w:val="00FC2DC1"/>
    <w:rsid w:val="00FC2EB6"/>
    <w:rsid w:val="00FC3918"/>
    <w:rsid w:val="00FC40B9"/>
    <w:rsid w:val="00FC4256"/>
    <w:rsid w:val="00FC4C70"/>
    <w:rsid w:val="00FC5979"/>
    <w:rsid w:val="00FC62CE"/>
    <w:rsid w:val="00FD03C6"/>
    <w:rsid w:val="00FD06E2"/>
    <w:rsid w:val="00FD1E07"/>
    <w:rsid w:val="00FD1F3C"/>
    <w:rsid w:val="00FD4782"/>
    <w:rsid w:val="00FD4C74"/>
    <w:rsid w:val="00FD6FEE"/>
    <w:rsid w:val="00FD7FEC"/>
    <w:rsid w:val="00FE006A"/>
    <w:rsid w:val="00FE121A"/>
    <w:rsid w:val="00FE1CF8"/>
    <w:rsid w:val="00FE2749"/>
    <w:rsid w:val="00FE3D61"/>
    <w:rsid w:val="00FE617B"/>
    <w:rsid w:val="00FE6279"/>
    <w:rsid w:val="00FE6444"/>
    <w:rsid w:val="00FE66E9"/>
    <w:rsid w:val="00FF10E3"/>
    <w:rsid w:val="00FF1C1D"/>
    <w:rsid w:val="00FF1EB5"/>
    <w:rsid w:val="00FF2868"/>
    <w:rsid w:val="00FF2EB5"/>
    <w:rsid w:val="00FF4AE5"/>
    <w:rsid w:val="00FF5E49"/>
    <w:rsid w:val="00FF66E3"/>
    <w:rsid w:val="00FF705F"/>
    <w:rsid w:val="0149C9E9"/>
    <w:rsid w:val="017D218D"/>
    <w:rsid w:val="01B1BA04"/>
    <w:rsid w:val="01D82FB8"/>
    <w:rsid w:val="01EF0850"/>
    <w:rsid w:val="01F0FF5A"/>
    <w:rsid w:val="02A00635"/>
    <w:rsid w:val="02CEE02D"/>
    <w:rsid w:val="033DC8C9"/>
    <w:rsid w:val="033FF8C3"/>
    <w:rsid w:val="0348DB2A"/>
    <w:rsid w:val="03742C46"/>
    <w:rsid w:val="03B71865"/>
    <w:rsid w:val="03DDC83B"/>
    <w:rsid w:val="03EA5203"/>
    <w:rsid w:val="0452CB5D"/>
    <w:rsid w:val="0455DE56"/>
    <w:rsid w:val="0462401D"/>
    <w:rsid w:val="04C551AC"/>
    <w:rsid w:val="04C69E12"/>
    <w:rsid w:val="04CACCC2"/>
    <w:rsid w:val="0500A626"/>
    <w:rsid w:val="0544C02E"/>
    <w:rsid w:val="058E4EAB"/>
    <w:rsid w:val="05C67D9B"/>
    <w:rsid w:val="0697E6D9"/>
    <w:rsid w:val="06B56832"/>
    <w:rsid w:val="06BC825E"/>
    <w:rsid w:val="06FC636C"/>
    <w:rsid w:val="0715485C"/>
    <w:rsid w:val="0715F698"/>
    <w:rsid w:val="071B9046"/>
    <w:rsid w:val="0777E6AE"/>
    <w:rsid w:val="07892D7C"/>
    <w:rsid w:val="07CE8FD1"/>
    <w:rsid w:val="07EC80CD"/>
    <w:rsid w:val="07FCE27B"/>
    <w:rsid w:val="08AB2351"/>
    <w:rsid w:val="09025974"/>
    <w:rsid w:val="093223B1"/>
    <w:rsid w:val="093CD796"/>
    <w:rsid w:val="093EBF86"/>
    <w:rsid w:val="0956E59D"/>
    <w:rsid w:val="095E59CE"/>
    <w:rsid w:val="096CCD54"/>
    <w:rsid w:val="09EC37B7"/>
    <w:rsid w:val="0A0DBDE3"/>
    <w:rsid w:val="0A3F210F"/>
    <w:rsid w:val="0AC7C007"/>
    <w:rsid w:val="0AD47756"/>
    <w:rsid w:val="0B10033C"/>
    <w:rsid w:val="0B1D23EA"/>
    <w:rsid w:val="0B5B938A"/>
    <w:rsid w:val="0B6AF67E"/>
    <w:rsid w:val="0B6E222C"/>
    <w:rsid w:val="0BA4891A"/>
    <w:rsid w:val="0BC5591E"/>
    <w:rsid w:val="0BCB2117"/>
    <w:rsid w:val="0BDE43A0"/>
    <w:rsid w:val="0C07D9D4"/>
    <w:rsid w:val="0C5C8038"/>
    <w:rsid w:val="0C6388AD"/>
    <w:rsid w:val="0C8594BD"/>
    <w:rsid w:val="0CC6E152"/>
    <w:rsid w:val="0D0126F4"/>
    <w:rsid w:val="0D02167D"/>
    <w:rsid w:val="0D456BB0"/>
    <w:rsid w:val="0DD20AA9"/>
    <w:rsid w:val="0E4A0AAE"/>
    <w:rsid w:val="0E4D3BBD"/>
    <w:rsid w:val="0E4E4BE6"/>
    <w:rsid w:val="0E9EC775"/>
    <w:rsid w:val="0EA78846"/>
    <w:rsid w:val="0EBBDF63"/>
    <w:rsid w:val="0EFBA4AB"/>
    <w:rsid w:val="0F0FB9D4"/>
    <w:rsid w:val="0F1ABBDB"/>
    <w:rsid w:val="0F6B9CEF"/>
    <w:rsid w:val="0FCA97A3"/>
    <w:rsid w:val="0FF75A7B"/>
    <w:rsid w:val="100A2911"/>
    <w:rsid w:val="100C0EF6"/>
    <w:rsid w:val="101849DA"/>
    <w:rsid w:val="1039E1A2"/>
    <w:rsid w:val="105766C5"/>
    <w:rsid w:val="10ACAA00"/>
    <w:rsid w:val="10B4B1FE"/>
    <w:rsid w:val="10BE6F5E"/>
    <w:rsid w:val="10EA68DC"/>
    <w:rsid w:val="11254060"/>
    <w:rsid w:val="11849D11"/>
    <w:rsid w:val="11A6F8C2"/>
    <w:rsid w:val="11C28C65"/>
    <w:rsid w:val="11C63A80"/>
    <w:rsid w:val="12194A55"/>
    <w:rsid w:val="1251F954"/>
    <w:rsid w:val="1252DA2D"/>
    <w:rsid w:val="12B26294"/>
    <w:rsid w:val="12B34E2B"/>
    <w:rsid w:val="12CE6AEC"/>
    <w:rsid w:val="1342E939"/>
    <w:rsid w:val="1373B637"/>
    <w:rsid w:val="137D9A11"/>
    <w:rsid w:val="13858289"/>
    <w:rsid w:val="142F41C6"/>
    <w:rsid w:val="14B45804"/>
    <w:rsid w:val="14F0FD61"/>
    <w:rsid w:val="158369F0"/>
    <w:rsid w:val="15E069A3"/>
    <w:rsid w:val="160A7572"/>
    <w:rsid w:val="160A92F0"/>
    <w:rsid w:val="161D5CD0"/>
    <w:rsid w:val="1655AF61"/>
    <w:rsid w:val="16A8A14C"/>
    <w:rsid w:val="16AEF2C3"/>
    <w:rsid w:val="16C36ABC"/>
    <w:rsid w:val="16C4D30E"/>
    <w:rsid w:val="16F1159D"/>
    <w:rsid w:val="1728D1F3"/>
    <w:rsid w:val="17448997"/>
    <w:rsid w:val="17AAE101"/>
    <w:rsid w:val="17DBC17B"/>
    <w:rsid w:val="17F6C53D"/>
    <w:rsid w:val="189E70E6"/>
    <w:rsid w:val="18E3BD90"/>
    <w:rsid w:val="18E46BAA"/>
    <w:rsid w:val="195414DA"/>
    <w:rsid w:val="19D27554"/>
    <w:rsid w:val="19FF813A"/>
    <w:rsid w:val="1A2F64BA"/>
    <w:rsid w:val="1AD123AC"/>
    <w:rsid w:val="1ADEF484"/>
    <w:rsid w:val="1B10262B"/>
    <w:rsid w:val="1B43E7D3"/>
    <w:rsid w:val="1B725659"/>
    <w:rsid w:val="1BAC044F"/>
    <w:rsid w:val="1BC9B8B9"/>
    <w:rsid w:val="1BFBD634"/>
    <w:rsid w:val="1C095819"/>
    <w:rsid w:val="1C1744AE"/>
    <w:rsid w:val="1C4D016D"/>
    <w:rsid w:val="1C7FA3A1"/>
    <w:rsid w:val="1C934EC0"/>
    <w:rsid w:val="1CC717D4"/>
    <w:rsid w:val="1CCD7CCB"/>
    <w:rsid w:val="1CE12239"/>
    <w:rsid w:val="1D08FB24"/>
    <w:rsid w:val="1D20DEBD"/>
    <w:rsid w:val="1D22F64A"/>
    <w:rsid w:val="1D3281F9"/>
    <w:rsid w:val="1D6A293E"/>
    <w:rsid w:val="1D768869"/>
    <w:rsid w:val="1DD61B57"/>
    <w:rsid w:val="1DEDA06B"/>
    <w:rsid w:val="1E285745"/>
    <w:rsid w:val="1E2FBF2C"/>
    <w:rsid w:val="1E4FACC6"/>
    <w:rsid w:val="1E73EF82"/>
    <w:rsid w:val="1E916F1A"/>
    <w:rsid w:val="1F0AF0FF"/>
    <w:rsid w:val="1F0D652F"/>
    <w:rsid w:val="1F36DC51"/>
    <w:rsid w:val="1F65A15D"/>
    <w:rsid w:val="1F700DE7"/>
    <w:rsid w:val="1FAEC809"/>
    <w:rsid w:val="1FB9167E"/>
    <w:rsid w:val="1FDD825D"/>
    <w:rsid w:val="20830B3B"/>
    <w:rsid w:val="2088B439"/>
    <w:rsid w:val="20895975"/>
    <w:rsid w:val="20BB1B9E"/>
    <w:rsid w:val="20CFAC07"/>
    <w:rsid w:val="20ECBB58"/>
    <w:rsid w:val="2104B7BD"/>
    <w:rsid w:val="2166F0C7"/>
    <w:rsid w:val="217C4C61"/>
    <w:rsid w:val="219A8672"/>
    <w:rsid w:val="21A38B07"/>
    <w:rsid w:val="21B3B216"/>
    <w:rsid w:val="21B46999"/>
    <w:rsid w:val="21B8C0C1"/>
    <w:rsid w:val="21F58DFD"/>
    <w:rsid w:val="2206D7A2"/>
    <w:rsid w:val="222D2DE1"/>
    <w:rsid w:val="224ED154"/>
    <w:rsid w:val="22E98D2C"/>
    <w:rsid w:val="22F52F87"/>
    <w:rsid w:val="2329EDF9"/>
    <w:rsid w:val="239830F3"/>
    <w:rsid w:val="23B13BCC"/>
    <w:rsid w:val="23D2AEB5"/>
    <w:rsid w:val="23D48EDD"/>
    <w:rsid w:val="23F53CD1"/>
    <w:rsid w:val="240A11CA"/>
    <w:rsid w:val="240C1F85"/>
    <w:rsid w:val="243E7B7A"/>
    <w:rsid w:val="25580A26"/>
    <w:rsid w:val="255B3AD6"/>
    <w:rsid w:val="25FB3B3E"/>
    <w:rsid w:val="265E5D0A"/>
    <w:rsid w:val="26DFD1A1"/>
    <w:rsid w:val="2710F3AE"/>
    <w:rsid w:val="2794E734"/>
    <w:rsid w:val="2796E387"/>
    <w:rsid w:val="27AC7979"/>
    <w:rsid w:val="27BAD138"/>
    <w:rsid w:val="27F48144"/>
    <w:rsid w:val="281C05E4"/>
    <w:rsid w:val="28225C4A"/>
    <w:rsid w:val="28295229"/>
    <w:rsid w:val="2845A5B3"/>
    <w:rsid w:val="28556823"/>
    <w:rsid w:val="2866E959"/>
    <w:rsid w:val="286EC09F"/>
    <w:rsid w:val="28A00954"/>
    <w:rsid w:val="28B315DA"/>
    <w:rsid w:val="28B843EC"/>
    <w:rsid w:val="292D117C"/>
    <w:rsid w:val="298A4B2A"/>
    <w:rsid w:val="29CC6AD2"/>
    <w:rsid w:val="29E3D331"/>
    <w:rsid w:val="2A09562D"/>
    <w:rsid w:val="2A1E3D4D"/>
    <w:rsid w:val="2A42CDCB"/>
    <w:rsid w:val="2A54258C"/>
    <w:rsid w:val="2A6B72B3"/>
    <w:rsid w:val="2A8DEC0C"/>
    <w:rsid w:val="2AA64523"/>
    <w:rsid w:val="2ABCBAE9"/>
    <w:rsid w:val="2AE64790"/>
    <w:rsid w:val="2AF90A0B"/>
    <w:rsid w:val="2B066DBD"/>
    <w:rsid w:val="2B5135CC"/>
    <w:rsid w:val="2B844356"/>
    <w:rsid w:val="2BD8202E"/>
    <w:rsid w:val="2C22F584"/>
    <w:rsid w:val="2C3D0E71"/>
    <w:rsid w:val="2C57839A"/>
    <w:rsid w:val="2C80E1E5"/>
    <w:rsid w:val="2C933977"/>
    <w:rsid w:val="2CA8B8F2"/>
    <w:rsid w:val="2CFB5D8D"/>
    <w:rsid w:val="2CFB8692"/>
    <w:rsid w:val="2D2EA908"/>
    <w:rsid w:val="2D8C9ED8"/>
    <w:rsid w:val="2DF13071"/>
    <w:rsid w:val="2E591FC8"/>
    <w:rsid w:val="2EE0B084"/>
    <w:rsid w:val="2EF528EF"/>
    <w:rsid w:val="2F1C32EF"/>
    <w:rsid w:val="2F2EE66E"/>
    <w:rsid w:val="2F2FEC3E"/>
    <w:rsid w:val="2F684B82"/>
    <w:rsid w:val="2F92AC6E"/>
    <w:rsid w:val="3047AF7E"/>
    <w:rsid w:val="307367B8"/>
    <w:rsid w:val="30750373"/>
    <w:rsid w:val="307C7719"/>
    <w:rsid w:val="30A31622"/>
    <w:rsid w:val="30CC7F5A"/>
    <w:rsid w:val="30F1273D"/>
    <w:rsid w:val="30F15C80"/>
    <w:rsid w:val="3123EED2"/>
    <w:rsid w:val="312AF9E1"/>
    <w:rsid w:val="31893DD6"/>
    <w:rsid w:val="31A07B83"/>
    <w:rsid w:val="31A68C87"/>
    <w:rsid w:val="31E3FE6F"/>
    <w:rsid w:val="321D6EE0"/>
    <w:rsid w:val="32B21E65"/>
    <w:rsid w:val="32E5317B"/>
    <w:rsid w:val="32E8A8E0"/>
    <w:rsid w:val="330C7CEC"/>
    <w:rsid w:val="332642AD"/>
    <w:rsid w:val="33305B3B"/>
    <w:rsid w:val="3331D458"/>
    <w:rsid w:val="334FE4C2"/>
    <w:rsid w:val="3353489C"/>
    <w:rsid w:val="33596E9F"/>
    <w:rsid w:val="3369F275"/>
    <w:rsid w:val="3375B1B3"/>
    <w:rsid w:val="3394B3DB"/>
    <w:rsid w:val="339A5517"/>
    <w:rsid w:val="33AA2B5D"/>
    <w:rsid w:val="3408DE81"/>
    <w:rsid w:val="341FE920"/>
    <w:rsid w:val="348940A6"/>
    <w:rsid w:val="34963531"/>
    <w:rsid w:val="34CA0741"/>
    <w:rsid w:val="34CF0148"/>
    <w:rsid w:val="34E093C2"/>
    <w:rsid w:val="34F2046E"/>
    <w:rsid w:val="34F6B3E7"/>
    <w:rsid w:val="3578F169"/>
    <w:rsid w:val="3581519F"/>
    <w:rsid w:val="358CFA7D"/>
    <w:rsid w:val="35A02DEF"/>
    <w:rsid w:val="36427A11"/>
    <w:rsid w:val="36579EC3"/>
    <w:rsid w:val="368C5886"/>
    <w:rsid w:val="36B2A520"/>
    <w:rsid w:val="3724069D"/>
    <w:rsid w:val="37317578"/>
    <w:rsid w:val="374DAE52"/>
    <w:rsid w:val="3755259D"/>
    <w:rsid w:val="375C818D"/>
    <w:rsid w:val="377D7011"/>
    <w:rsid w:val="3788CF85"/>
    <w:rsid w:val="3791E99F"/>
    <w:rsid w:val="3831A8F2"/>
    <w:rsid w:val="3892266C"/>
    <w:rsid w:val="393A728D"/>
    <w:rsid w:val="393CD903"/>
    <w:rsid w:val="395C2DC7"/>
    <w:rsid w:val="3A11FE9E"/>
    <w:rsid w:val="3A536894"/>
    <w:rsid w:val="3A5E51F8"/>
    <w:rsid w:val="3A831596"/>
    <w:rsid w:val="3A9B97AE"/>
    <w:rsid w:val="3B18D035"/>
    <w:rsid w:val="3B81897A"/>
    <w:rsid w:val="3B94734B"/>
    <w:rsid w:val="3B9DC0D3"/>
    <w:rsid w:val="3BB027B1"/>
    <w:rsid w:val="3BE8E501"/>
    <w:rsid w:val="3C34E506"/>
    <w:rsid w:val="3C6D8065"/>
    <w:rsid w:val="3C746A94"/>
    <w:rsid w:val="3C989285"/>
    <w:rsid w:val="3CA9027F"/>
    <w:rsid w:val="3D1C8F0C"/>
    <w:rsid w:val="3D64505E"/>
    <w:rsid w:val="3D93CBD5"/>
    <w:rsid w:val="3DA3CF60"/>
    <w:rsid w:val="3E66ACC2"/>
    <w:rsid w:val="3E74B7F8"/>
    <w:rsid w:val="3E7A3C1B"/>
    <w:rsid w:val="3EB264AF"/>
    <w:rsid w:val="3ECFA2EA"/>
    <w:rsid w:val="3F31EEBD"/>
    <w:rsid w:val="3F401A7D"/>
    <w:rsid w:val="3F6450A0"/>
    <w:rsid w:val="3FBB7ECE"/>
    <w:rsid w:val="400237B7"/>
    <w:rsid w:val="401E3AB1"/>
    <w:rsid w:val="40510065"/>
    <w:rsid w:val="407CA10E"/>
    <w:rsid w:val="409245CA"/>
    <w:rsid w:val="40A66025"/>
    <w:rsid w:val="40F33EB8"/>
    <w:rsid w:val="4131C026"/>
    <w:rsid w:val="4172954F"/>
    <w:rsid w:val="417489F8"/>
    <w:rsid w:val="419FDDFD"/>
    <w:rsid w:val="41FDCFC4"/>
    <w:rsid w:val="4210E55B"/>
    <w:rsid w:val="422EFEEF"/>
    <w:rsid w:val="42377CCD"/>
    <w:rsid w:val="42A7456A"/>
    <w:rsid w:val="42BD0AF3"/>
    <w:rsid w:val="42D52703"/>
    <w:rsid w:val="42ED7C4D"/>
    <w:rsid w:val="432735AD"/>
    <w:rsid w:val="43513F3C"/>
    <w:rsid w:val="43580B08"/>
    <w:rsid w:val="438538E9"/>
    <w:rsid w:val="43B09FBE"/>
    <w:rsid w:val="43D2FE5A"/>
    <w:rsid w:val="43E7DD04"/>
    <w:rsid w:val="43E8C8BC"/>
    <w:rsid w:val="43EE09C4"/>
    <w:rsid w:val="447BAACF"/>
    <w:rsid w:val="44910426"/>
    <w:rsid w:val="44E19BF1"/>
    <w:rsid w:val="45059FD4"/>
    <w:rsid w:val="4599CE0D"/>
    <w:rsid w:val="45B0A18E"/>
    <w:rsid w:val="45F80A70"/>
    <w:rsid w:val="467CFC3A"/>
    <w:rsid w:val="46B53D45"/>
    <w:rsid w:val="471C9312"/>
    <w:rsid w:val="472F1219"/>
    <w:rsid w:val="477B4DC5"/>
    <w:rsid w:val="478A5E18"/>
    <w:rsid w:val="47B58DEB"/>
    <w:rsid w:val="47EDBCCE"/>
    <w:rsid w:val="484A1ACD"/>
    <w:rsid w:val="487D79FA"/>
    <w:rsid w:val="48DE8DB1"/>
    <w:rsid w:val="48ED055A"/>
    <w:rsid w:val="49007CFA"/>
    <w:rsid w:val="49019555"/>
    <w:rsid w:val="4908AFD3"/>
    <w:rsid w:val="4909B114"/>
    <w:rsid w:val="491A14C0"/>
    <w:rsid w:val="4976A1E4"/>
    <w:rsid w:val="4984A678"/>
    <w:rsid w:val="498940D7"/>
    <w:rsid w:val="498E31E9"/>
    <w:rsid w:val="49A0D994"/>
    <w:rsid w:val="49C60166"/>
    <w:rsid w:val="4A02F078"/>
    <w:rsid w:val="4AA36A39"/>
    <w:rsid w:val="4AAA63A9"/>
    <w:rsid w:val="4B147459"/>
    <w:rsid w:val="4B537126"/>
    <w:rsid w:val="4B75FB02"/>
    <w:rsid w:val="4B98E508"/>
    <w:rsid w:val="4BB16ED7"/>
    <w:rsid w:val="4BC7BB6C"/>
    <w:rsid w:val="4BF4DDB9"/>
    <w:rsid w:val="4C0C1185"/>
    <w:rsid w:val="4C0DBF15"/>
    <w:rsid w:val="4C27D9B7"/>
    <w:rsid w:val="4C2B6761"/>
    <w:rsid w:val="4C30E0E9"/>
    <w:rsid w:val="4C5AC582"/>
    <w:rsid w:val="4CA8E4B4"/>
    <w:rsid w:val="4CBDBFCE"/>
    <w:rsid w:val="4D0C5B85"/>
    <w:rsid w:val="4D9641AB"/>
    <w:rsid w:val="4DAA8898"/>
    <w:rsid w:val="4E01E05D"/>
    <w:rsid w:val="4E40DFBE"/>
    <w:rsid w:val="4E462998"/>
    <w:rsid w:val="4E6EC7C0"/>
    <w:rsid w:val="4E71D9C4"/>
    <w:rsid w:val="4E950DA3"/>
    <w:rsid w:val="4E96CF02"/>
    <w:rsid w:val="4EB88491"/>
    <w:rsid w:val="4ED9BA3A"/>
    <w:rsid w:val="4F1F17B5"/>
    <w:rsid w:val="4F50CA08"/>
    <w:rsid w:val="4F53362E"/>
    <w:rsid w:val="4F97A733"/>
    <w:rsid w:val="4FD4D8CC"/>
    <w:rsid w:val="501907B2"/>
    <w:rsid w:val="50211D3E"/>
    <w:rsid w:val="503C3B84"/>
    <w:rsid w:val="5060D3DB"/>
    <w:rsid w:val="507B84B6"/>
    <w:rsid w:val="50BD1BC4"/>
    <w:rsid w:val="50BF6DD7"/>
    <w:rsid w:val="50C70D02"/>
    <w:rsid w:val="50E021B6"/>
    <w:rsid w:val="50F77C1A"/>
    <w:rsid w:val="5133222C"/>
    <w:rsid w:val="51552552"/>
    <w:rsid w:val="518C9611"/>
    <w:rsid w:val="519494D8"/>
    <w:rsid w:val="5198126C"/>
    <w:rsid w:val="519F722C"/>
    <w:rsid w:val="51DDA714"/>
    <w:rsid w:val="51E7543E"/>
    <w:rsid w:val="5242DFAF"/>
    <w:rsid w:val="52507CE6"/>
    <w:rsid w:val="52911AC7"/>
    <w:rsid w:val="52AF9010"/>
    <w:rsid w:val="52D0E39E"/>
    <w:rsid w:val="52F5DFCB"/>
    <w:rsid w:val="530EE01C"/>
    <w:rsid w:val="53149AE4"/>
    <w:rsid w:val="537A814A"/>
    <w:rsid w:val="537F67A5"/>
    <w:rsid w:val="538AE673"/>
    <w:rsid w:val="53B8C4C1"/>
    <w:rsid w:val="53F00A3C"/>
    <w:rsid w:val="54AD4DD2"/>
    <w:rsid w:val="55146424"/>
    <w:rsid w:val="554B3B6B"/>
    <w:rsid w:val="5550AC18"/>
    <w:rsid w:val="560018B8"/>
    <w:rsid w:val="563F5302"/>
    <w:rsid w:val="56503A72"/>
    <w:rsid w:val="567A2CEB"/>
    <w:rsid w:val="56CA32A9"/>
    <w:rsid w:val="56FD0380"/>
    <w:rsid w:val="570342C8"/>
    <w:rsid w:val="5738A67A"/>
    <w:rsid w:val="574A46AF"/>
    <w:rsid w:val="57DFE1D8"/>
    <w:rsid w:val="57E05268"/>
    <w:rsid w:val="57F9FB3E"/>
    <w:rsid w:val="5838A64A"/>
    <w:rsid w:val="58AD9552"/>
    <w:rsid w:val="58DC0773"/>
    <w:rsid w:val="58E6FD27"/>
    <w:rsid w:val="58ECE60F"/>
    <w:rsid w:val="5907BDEB"/>
    <w:rsid w:val="59152B03"/>
    <w:rsid w:val="593E8081"/>
    <w:rsid w:val="59FD134B"/>
    <w:rsid w:val="5A4D3236"/>
    <w:rsid w:val="5AAEBA4B"/>
    <w:rsid w:val="5AE0B0B9"/>
    <w:rsid w:val="5AE4854E"/>
    <w:rsid w:val="5B0064A3"/>
    <w:rsid w:val="5B6B4F31"/>
    <w:rsid w:val="5B9DEF16"/>
    <w:rsid w:val="5BD0D386"/>
    <w:rsid w:val="5BD2561C"/>
    <w:rsid w:val="5C5CF64E"/>
    <w:rsid w:val="5C98CC46"/>
    <w:rsid w:val="5CB7DC01"/>
    <w:rsid w:val="5D3C4BB9"/>
    <w:rsid w:val="5DF28AA3"/>
    <w:rsid w:val="5E01E09E"/>
    <w:rsid w:val="5E0D7B32"/>
    <w:rsid w:val="5E14F120"/>
    <w:rsid w:val="5E3084C4"/>
    <w:rsid w:val="5E3BCA3B"/>
    <w:rsid w:val="5EA82899"/>
    <w:rsid w:val="5EC69D4E"/>
    <w:rsid w:val="5ED183DC"/>
    <w:rsid w:val="5ED5EA17"/>
    <w:rsid w:val="5EE14376"/>
    <w:rsid w:val="5EF3693D"/>
    <w:rsid w:val="5F3D0145"/>
    <w:rsid w:val="5F84C7C9"/>
    <w:rsid w:val="5F9D73F9"/>
    <w:rsid w:val="5FE5797D"/>
    <w:rsid w:val="5FFCEE29"/>
    <w:rsid w:val="604E1E86"/>
    <w:rsid w:val="6091385D"/>
    <w:rsid w:val="60B2ADC2"/>
    <w:rsid w:val="60FB163C"/>
    <w:rsid w:val="6146A3E4"/>
    <w:rsid w:val="6160ACE9"/>
    <w:rsid w:val="616442BA"/>
    <w:rsid w:val="61A180D4"/>
    <w:rsid w:val="62372CDC"/>
    <w:rsid w:val="624BFFA8"/>
    <w:rsid w:val="6255C81A"/>
    <w:rsid w:val="627C063D"/>
    <w:rsid w:val="632B9383"/>
    <w:rsid w:val="63650447"/>
    <w:rsid w:val="63D8CFF5"/>
    <w:rsid w:val="63E8F237"/>
    <w:rsid w:val="64380173"/>
    <w:rsid w:val="64564111"/>
    <w:rsid w:val="64BA5983"/>
    <w:rsid w:val="64D811E6"/>
    <w:rsid w:val="653A6E9B"/>
    <w:rsid w:val="653EB80D"/>
    <w:rsid w:val="65783232"/>
    <w:rsid w:val="65C1D854"/>
    <w:rsid w:val="65EFB031"/>
    <w:rsid w:val="664AE974"/>
    <w:rsid w:val="66796BDB"/>
    <w:rsid w:val="667DBB31"/>
    <w:rsid w:val="6698CF94"/>
    <w:rsid w:val="66D3CAAA"/>
    <w:rsid w:val="66D79BD1"/>
    <w:rsid w:val="66FA1307"/>
    <w:rsid w:val="677AC5F6"/>
    <w:rsid w:val="6812039E"/>
    <w:rsid w:val="6842DD7D"/>
    <w:rsid w:val="68AF263F"/>
    <w:rsid w:val="68B0262D"/>
    <w:rsid w:val="68DCF8B5"/>
    <w:rsid w:val="68E0D724"/>
    <w:rsid w:val="68F83A3D"/>
    <w:rsid w:val="68F86342"/>
    <w:rsid w:val="690264E0"/>
    <w:rsid w:val="691CE347"/>
    <w:rsid w:val="69803E21"/>
    <w:rsid w:val="69B62246"/>
    <w:rsid w:val="69D4017C"/>
    <w:rsid w:val="6A0923EA"/>
    <w:rsid w:val="6A4AD4FE"/>
    <w:rsid w:val="6AEEF7BF"/>
    <w:rsid w:val="6B1286F1"/>
    <w:rsid w:val="6B1C85FD"/>
    <w:rsid w:val="6B8027BB"/>
    <w:rsid w:val="6BB1B396"/>
    <w:rsid w:val="6BB22C10"/>
    <w:rsid w:val="6BB6B6F2"/>
    <w:rsid w:val="6BB8443D"/>
    <w:rsid w:val="6BBD8AD0"/>
    <w:rsid w:val="6BBEBA85"/>
    <w:rsid w:val="6C46E52F"/>
    <w:rsid w:val="6C54903B"/>
    <w:rsid w:val="6C723060"/>
    <w:rsid w:val="6CB26598"/>
    <w:rsid w:val="6CF1E86D"/>
    <w:rsid w:val="6D39AA60"/>
    <w:rsid w:val="6D72B725"/>
    <w:rsid w:val="6DAD91ED"/>
    <w:rsid w:val="6DC4444A"/>
    <w:rsid w:val="6E3F726B"/>
    <w:rsid w:val="6EA3487A"/>
    <w:rsid w:val="6F254D10"/>
    <w:rsid w:val="6F31F84A"/>
    <w:rsid w:val="6F35A0B8"/>
    <w:rsid w:val="6F5912CC"/>
    <w:rsid w:val="6F6DF76C"/>
    <w:rsid w:val="6F710F6F"/>
    <w:rsid w:val="6F7E732B"/>
    <w:rsid w:val="6FB42F3F"/>
    <w:rsid w:val="70076519"/>
    <w:rsid w:val="709FD21E"/>
    <w:rsid w:val="714BE9DB"/>
    <w:rsid w:val="718585B6"/>
    <w:rsid w:val="71EE143A"/>
    <w:rsid w:val="7229C324"/>
    <w:rsid w:val="723FCD89"/>
    <w:rsid w:val="726EC879"/>
    <w:rsid w:val="729968F8"/>
    <w:rsid w:val="729C2194"/>
    <w:rsid w:val="72B438D1"/>
    <w:rsid w:val="72BC9668"/>
    <w:rsid w:val="735D1400"/>
    <w:rsid w:val="736DD98C"/>
    <w:rsid w:val="73AAC8E1"/>
    <w:rsid w:val="73BF4A9F"/>
    <w:rsid w:val="73C8929B"/>
    <w:rsid w:val="73EBCF9B"/>
    <w:rsid w:val="740923A3"/>
    <w:rsid w:val="7438D962"/>
    <w:rsid w:val="744306CA"/>
    <w:rsid w:val="74507D48"/>
    <w:rsid w:val="74B10CE8"/>
    <w:rsid w:val="74BD53DB"/>
    <w:rsid w:val="74EDD2CD"/>
    <w:rsid w:val="752ADF40"/>
    <w:rsid w:val="753E0D11"/>
    <w:rsid w:val="7568226E"/>
    <w:rsid w:val="757FFA99"/>
    <w:rsid w:val="75C79BF9"/>
    <w:rsid w:val="766CEADB"/>
    <w:rsid w:val="76826F69"/>
    <w:rsid w:val="76B1DCF5"/>
    <w:rsid w:val="76E02C2D"/>
    <w:rsid w:val="77516FA3"/>
    <w:rsid w:val="7787B7A7"/>
    <w:rsid w:val="778D2AC4"/>
    <w:rsid w:val="77A89672"/>
    <w:rsid w:val="77D425C5"/>
    <w:rsid w:val="780FDD9B"/>
    <w:rsid w:val="781875AE"/>
    <w:rsid w:val="786E90FA"/>
    <w:rsid w:val="78A2FFC6"/>
    <w:rsid w:val="78E0EFDB"/>
    <w:rsid w:val="78F4EECC"/>
    <w:rsid w:val="7993773B"/>
    <w:rsid w:val="79AE99AE"/>
    <w:rsid w:val="79BA95C6"/>
    <w:rsid w:val="79F0BFC3"/>
    <w:rsid w:val="7A16B4C8"/>
    <w:rsid w:val="7A2FDED8"/>
    <w:rsid w:val="7A4D7A87"/>
    <w:rsid w:val="7AACDD37"/>
    <w:rsid w:val="7AB28CFB"/>
    <w:rsid w:val="7AB4F69F"/>
    <w:rsid w:val="7AB69E2C"/>
    <w:rsid w:val="7AB70D89"/>
    <w:rsid w:val="7AB7CD26"/>
    <w:rsid w:val="7AD0101C"/>
    <w:rsid w:val="7AF93FED"/>
    <w:rsid w:val="7B00F9FF"/>
    <w:rsid w:val="7B8A65AC"/>
    <w:rsid w:val="7BC2C191"/>
    <w:rsid w:val="7BD236F0"/>
    <w:rsid w:val="7C56CFF9"/>
    <w:rsid w:val="7C9558AD"/>
    <w:rsid w:val="7CA44429"/>
    <w:rsid w:val="7D3C8825"/>
    <w:rsid w:val="7D84D61D"/>
    <w:rsid w:val="7D890DCB"/>
    <w:rsid w:val="7DDD1932"/>
    <w:rsid w:val="7DE0808F"/>
    <w:rsid w:val="7E0ECD03"/>
    <w:rsid w:val="7E32595B"/>
    <w:rsid w:val="7E6B2CA7"/>
    <w:rsid w:val="7EA40164"/>
    <w:rsid w:val="7ED495BD"/>
    <w:rsid w:val="7F1A297F"/>
    <w:rsid w:val="7F306377"/>
    <w:rsid w:val="7F834B32"/>
    <w:rsid w:val="7FAD2667"/>
    <w:rsid w:val="7FF216B0"/>
  </w:rsids>
  <m:mathPr>
    <m:mathFont m:val="Cambria Math"/>
    <m:brkBin m:val="before"/>
    <m:brkBinSub m:val="--"/>
    <m:smallFrac m:val="0"/>
    <m:dispDef/>
    <m:lMargin m:val="0"/>
    <m:rMargin m:val="0"/>
    <m:defJc m:val="centerGroup"/>
    <m:wrapIndent m:val="1440"/>
    <m:intLim m:val="subSup"/>
    <m:naryLim m:val="undOvr"/>
  </m:mathPr>
  <w:themeFontLang w:val="pt-PT"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7E2C29B2-C580-4A15-ACC3-5A147DE4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753"/>
  </w:style>
  <w:style w:type="paragraph" w:styleId="Heading1">
    <w:name w:val="heading 1"/>
    <w:basedOn w:val="Normal"/>
    <w:next w:val="Normal"/>
    <w:link w:val="Heading1Char"/>
    <w:uiPriority w:val="9"/>
    <w:qFormat/>
    <w:rsid w:val="009966C1"/>
    <w:pPr>
      <w:keepNext/>
      <w:keepLines/>
      <w:numPr>
        <w:numId w:val="17"/>
      </w:numPr>
      <w:spacing w:before="240" w:after="0"/>
      <w:jc w:val="center"/>
      <w:outlineLvl w:val="0"/>
    </w:pPr>
    <w:rPr>
      <w:rFonts w:asciiTheme="majorHAnsi" w:eastAsiaTheme="majorEastAsia" w:hAnsiTheme="majorHAnsi" w:cstheme="majorBidi"/>
      <w:color w:val="365F91" w:themeColor="accent1" w:themeShade="BF"/>
      <w:sz w:val="52"/>
      <w:szCs w:val="52"/>
    </w:rPr>
  </w:style>
  <w:style w:type="paragraph" w:styleId="Heading2">
    <w:name w:val="heading 2"/>
    <w:basedOn w:val="Normal"/>
    <w:next w:val="Normal"/>
    <w:link w:val="Heading2Char"/>
    <w:uiPriority w:val="9"/>
    <w:unhideWhenUsed/>
    <w:qFormat/>
    <w:rsid w:val="001F216F"/>
    <w:pPr>
      <w:keepNext/>
      <w:keepLines/>
      <w:numPr>
        <w:ilvl w:val="1"/>
        <w:numId w:val="17"/>
      </w:numPr>
      <w:spacing w:before="360" w:after="240"/>
      <w:outlineLvl w:val="1"/>
    </w:pPr>
    <w:rPr>
      <w:rFonts w:asciiTheme="majorHAnsi" w:eastAsiaTheme="majorEastAsia" w:hAnsiTheme="majorHAnsi" w:cstheme="majorBidi"/>
      <w:i/>
      <w:color w:val="365F91" w:themeColor="accent1" w:themeShade="BF"/>
      <w:sz w:val="26"/>
      <w:szCs w:val="26"/>
    </w:rPr>
  </w:style>
  <w:style w:type="paragraph" w:styleId="Heading3">
    <w:name w:val="heading 3"/>
    <w:basedOn w:val="Normal"/>
    <w:next w:val="Normal"/>
    <w:link w:val="Heading3Char"/>
    <w:uiPriority w:val="9"/>
    <w:unhideWhenUsed/>
    <w:qFormat/>
    <w:rsid w:val="00F073C5"/>
    <w:pPr>
      <w:keepNext/>
      <w:keepLines/>
      <w:numPr>
        <w:ilvl w:val="2"/>
        <w:numId w:val="17"/>
      </w:numPr>
      <w:spacing w:before="40" w:after="120"/>
      <w:ind w:left="862"/>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67B"/>
    <w:pPr>
      <w:ind w:left="720"/>
      <w:contextualSpacing/>
    </w:pPr>
  </w:style>
  <w:style w:type="character" w:customStyle="1" w:styleId="Heading1Char">
    <w:name w:val="Heading 1 Char"/>
    <w:basedOn w:val="DefaultParagraphFont"/>
    <w:link w:val="Heading1"/>
    <w:uiPriority w:val="9"/>
    <w:rsid w:val="009966C1"/>
    <w:rPr>
      <w:rFonts w:asciiTheme="majorHAnsi" w:eastAsiaTheme="majorEastAsia" w:hAnsiTheme="majorHAnsi" w:cstheme="majorBidi"/>
      <w:color w:val="365F91" w:themeColor="accent1" w:themeShade="BF"/>
      <w:sz w:val="52"/>
      <w:szCs w:val="52"/>
    </w:rPr>
  </w:style>
  <w:style w:type="character" w:customStyle="1" w:styleId="Heading2Char">
    <w:name w:val="Heading 2 Char"/>
    <w:basedOn w:val="DefaultParagraphFont"/>
    <w:link w:val="Heading2"/>
    <w:uiPriority w:val="9"/>
    <w:rsid w:val="001F216F"/>
    <w:rPr>
      <w:rFonts w:asciiTheme="majorHAnsi" w:eastAsiaTheme="majorEastAsia" w:hAnsiTheme="majorHAnsi" w:cstheme="majorBidi"/>
      <w:i/>
      <w:color w:val="365F91" w:themeColor="accent1" w:themeShade="BF"/>
      <w:sz w:val="26"/>
      <w:szCs w:val="26"/>
    </w:rPr>
  </w:style>
  <w:style w:type="character" w:customStyle="1" w:styleId="Heading3Char">
    <w:name w:val="Heading 3 Char"/>
    <w:basedOn w:val="DefaultParagraphFont"/>
    <w:link w:val="Heading3"/>
    <w:uiPriority w:val="9"/>
    <w:rsid w:val="00F073C5"/>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F073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73C5"/>
    <w:rPr>
      <w:rFonts w:ascii="Segoe UI" w:hAnsi="Segoe UI" w:cs="Segoe UI"/>
      <w:sz w:val="18"/>
      <w:szCs w:val="18"/>
    </w:rPr>
  </w:style>
  <w:style w:type="character" w:styleId="CommentReference">
    <w:name w:val="annotation reference"/>
    <w:basedOn w:val="DefaultParagraphFont"/>
    <w:uiPriority w:val="99"/>
    <w:semiHidden/>
    <w:unhideWhenUsed/>
    <w:rsid w:val="006F1688"/>
    <w:rPr>
      <w:sz w:val="16"/>
      <w:szCs w:val="16"/>
    </w:rPr>
  </w:style>
  <w:style w:type="paragraph" w:styleId="CommentText">
    <w:name w:val="annotation text"/>
    <w:basedOn w:val="Normal"/>
    <w:link w:val="CommentTextChar"/>
    <w:uiPriority w:val="99"/>
    <w:semiHidden/>
    <w:unhideWhenUsed/>
    <w:rsid w:val="006F1688"/>
    <w:pPr>
      <w:spacing w:line="240" w:lineRule="auto"/>
    </w:pPr>
    <w:rPr>
      <w:sz w:val="20"/>
      <w:szCs w:val="20"/>
    </w:rPr>
  </w:style>
  <w:style w:type="character" w:customStyle="1" w:styleId="CommentTextChar">
    <w:name w:val="Comment Text Char"/>
    <w:basedOn w:val="DefaultParagraphFont"/>
    <w:link w:val="CommentText"/>
    <w:uiPriority w:val="99"/>
    <w:semiHidden/>
    <w:rsid w:val="006F1688"/>
    <w:rPr>
      <w:sz w:val="20"/>
      <w:szCs w:val="20"/>
    </w:rPr>
  </w:style>
  <w:style w:type="paragraph" w:styleId="CommentSubject">
    <w:name w:val="annotation subject"/>
    <w:basedOn w:val="CommentText"/>
    <w:next w:val="CommentText"/>
    <w:link w:val="CommentSubjectChar"/>
    <w:uiPriority w:val="99"/>
    <w:semiHidden/>
    <w:unhideWhenUsed/>
    <w:rsid w:val="006F1688"/>
    <w:rPr>
      <w:b/>
      <w:bCs/>
    </w:rPr>
  </w:style>
  <w:style w:type="character" w:customStyle="1" w:styleId="CommentSubjectChar">
    <w:name w:val="Comment Subject Char"/>
    <w:basedOn w:val="CommentTextChar"/>
    <w:link w:val="CommentSubject"/>
    <w:uiPriority w:val="99"/>
    <w:semiHidden/>
    <w:rsid w:val="006F1688"/>
    <w:rPr>
      <w:b/>
      <w:bCs/>
      <w:sz w:val="20"/>
      <w:szCs w:val="20"/>
    </w:rPr>
  </w:style>
  <w:style w:type="paragraph" w:styleId="Revision">
    <w:name w:val="Revision"/>
    <w:hidden/>
    <w:uiPriority w:val="99"/>
    <w:semiHidden/>
    <w:rsid w:val="006F1688"/>
    <w:pPr>
      <w:spacing w:after="0" w:line="240" w:lineRule="auto"/>
    </w:pPr>
  </w:style>
  <w:style w:type="table" w:styleId="TableGrid">
    <w:name w:val="Table Grid"/>
    <w:basedOn w:val="Table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B90E03"/>
    <w:rPr>
      <w:rFonts w:asciiTheme="majorHAnsi" w:eastAsiaTheme="majorEastAsia" w:hAnsiTheme="majorHAnsi" w:cstheme="majorBidi"/>
      <w:spacing w:val="-10"/>
      <w:kern w:val="28"/>
      <w:sz w:val="56"/>
      <w:szCs w:val="56"/>
      <w:lang w:eastAsia="en-US"/>
    </w:rPr>
  </w:style>
  <w:style w:type="paragraph" w:styleId="Header">
    <w:name w:val="header"/>
    <w:basedOn w:val="Normal"/>
    <w:link w:val="HeaderChar"/>
    <w:uiPriority w:val="99"/>
    <w:unhideWhenUsed/>
    <w:rsid w:val="00364931"/>
    <w:pPr>
      <w:tabs>
        <w:tab w:val="center" w:pos="4252"/>
        <w:tab w:val="right" w:pos="8504"/>
      </w:tabs>
      <w:spacing w:after="0" w:line="240" w:lineRule="auto"/>
    </w:pPr>
  </w:style>
  <w:style w:type="character" w:customStyle="1" w:styleId="HeaderChar">
    <w:name w:val="Header Char"/>
    <w:basedOn w:val="DefaultParagraphFont"/>
    <w:link w:val="Header"/>
    <w:uiPriority w:val="99"/>
    <w:rsid w:val="00364931"/>
  </w:style>
  <w:style w:type="paragraph" w:styleId="Footer">
    <w:name w:val="footer"/>
    <w:basedOn w:val="Normal"/>
    <w:link w:val="FooterChar"/>
    <w:uiPriority w:val="99"/>
    <w:unhideWhenUsed/>
    <w:rsid w:val="00364931"/>
    <w:pPr>
      <w:tabs>
        <w:tab w:val="center" w:pos="4252"/>
        <w:tab w:val="right" w:pos="8504"/>
      </w:tabs>
      <w:spacing w:after="0" w:line="240" w:lineRule="auto"/>
    </w:pPr>
  </w:style>
  <w:style w:type="character" w:customStyle="1" w:styleId="FooterChar">
    <w:name w:val="Footer Char"/>
    <w:basedOn w:val="DefaultParagraphFont"/>
    <w:link w:val="Footer"/>
    <w:uiPriority w:val="99"/>
    <w:rsid w:val="00364931"/>
  </w:style>
  <w:style w:type="paragraph" w:styleId="TOCHeading">
    <w:name w:val="TOC Heading"/>
    <w:basedOn w:val="Heading1"/>
    <w:next w:val="Normal"/>
    <w:uiPriority w:val="39"/>
    <w:unhideWhenUsed/>
    <w:qFormat/>
    <w:rsid w:val="00E72C09"/>
    <w:pPr>
      <w:spacing w:line="259" w:lineRule="auto"/>
      <w:outlineLvl w:val="9"/>
    </w:pPr>
    <w:rPr>
      <w:lang w:val="en-US" w:eastAsia="en-US"/>
    </w:rPr>
  </w:style>
  <w:style w:type="paragraph" w:styleId="TOC1">
    <w:name w:val="toc 1"/>
    <w:basedOn w:val="Normal"/>
    <w:next w:val="Normal"/>
    <w:autoRedefine/>
    <w:uiPriority w:val="39"/>
    <w:unhideWhenUsed/>
    <w:rsid w:val="00E72C09"/>
    <w:pPr>
      <w:spacing w:after="100"/>
    </w:pPr>
  </w:style>
  <w:style w:type="paragraph" w:styleId="TOC2">
    <w:name w:val="toc 2"/>
    <w:basedOn w:val="Normal"/>
    <w:next w:val="Normal"/>
    <w:autoRedefine/>
    <w:uiPriority w:val="39"/>
    <w:unhideWhenUsed/>
    <w:rsid w:val="00E72C09"/>
    <w:pPr>
      <w:spacing w:after="100"/>
      <w:ind w:left="220"/>
    </w:pPr>
  </w:style>
  <w:style w:type="character" w:styleId="Hyperlink">
    <w:name w:val="Hyperlink"/>
    <w:basedOn w:val="DefaultParagraphFont"/>
    <w:uiPriority w:val="99"/>
    <w:unhideWhenUsed/>
    <w:rsid w:val="00E72C09"/>
    <w:rPr>
      <w:color w:val="0000FF" w:themeColor="hyperlink"/>
      <w:u w:val="single"/>
    </w:rPr>
  </w:style>
  <w:style w:type="character" w:customStyle="1" w:styleId="Heading4Char">
    <w:name w:val="Heading 4 Char"/>
    <w:basedOn w:val="DefaultParagraphFont"/>
    <w:link w:val="Heading4"/>
    <w:uiPriority w:val="9"/>
    <w:rsid w:val="007D311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311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311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311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OC3">
    <w:name w:val="toc 3"/>
    <w:basedOn w:val="Normal"/>
    <w:next w:val="Normal"/>
    <w:autoRedefine/>
    <w:uiPriority w:val="39"/>
    <w:unhideWhenUsed/>
    <w:rsid w:val="007A7815"/>
    <w:pPr>
      <w:spacing w:after="100"/>
      <w:ind w:left="440"/>
    </w:pPr>
  </w:style>
  <w:style w:type="paragraph" w:styleId="TOC4">
    <w:name w:val="toc 4"/>
    <w:basedOn w:val="Normal"/>
    <w:next w:val="Normal"/>
    <w:autoRedefine/>
    <w:uiPriority w:val="39"/>
    <w:unhideWhenUsed/>
    <w:rsid w:val="0049714C"/>
    <w:pPr>
      <w:spacing w:after="100"/>
      <w:ind w:left="660"/>
    </w:pPr>
  </w:style>
  <w:style w:type="table" w:styleId="GridTable1Light-Accent2">
    <w:name w:val="Grid Table 1 Light Accent 2"/>
    <w:basedOn w:val="TableNormal"/>
    <w:uiPriority w:val="46"/>
    <w:rsid w:val="000F1DE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F1DE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F1DE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0F1DE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5Dark-Accent1">
    <w:name w:val="Grid Table 5 Dark Accent 1"/>
    <w:basedOn w:val="TableNormal"/>
    <w:uiPriority w:val="50"/>
    <w:rsid w:val="000F1D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F1DE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0F1D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A952C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71783957">
      <w:bodyDiv w:val="1"/>
      <w:marLeft w:val="0"/>
      <w:marRight w:val="0"/>
      <w:marTop w:val="0"/>
      <w:marBottom w:val="0"/>
      <w:divBdr>
        <w:top w:val="none" w:sz="0" w:space="0" w:color="auto"/>
        <w:left w:val="none" w:sz="0" w:space="0" w:color="auto"/>
        <w:bottom w:val="none" w:sz="0" w:space="0" w:color="auto"/>
        <w:right w:val="none" w:sz="0" w:space="0" w:color="auto"/>
      </w:divBdr>
      <w:divsChild>
        <w:div w:id="2057731442">
          <w:marLeft w:val="0"/>
          <w:marRight w:val="0"/>
          <w:marTop w:val="0"/>
          <w:marBottom w:val="0"/>
          <w:divBdr>
            <w:top w:val="none" w:sz="0" w:space="0" w:color="auto"/>
            <w:left w:val="none" w:sz="0" w:space="0" w:color="auto"/>
            <w:bottom w:val="none" w:sz="0" w:space="0" w:color="auto"/>
            <w:right w:val="none" w:sz="0" w:space="0" w:color="auto"/>
          </w:divBdr>
          <w:divsChild>
            <w:div w:id="1488861071">
              <w:marLeft w:val="0"/>
              <w:marRight w:val="0"/>
              <w:marTop w:val="0"/>
              <w:marBottom w:val="0"/>
              <w:divBdr>
                <w:top w:val="none" w:sz="0" w:space="0" w:color="auto"/>
                <w:left w:val="none" w:sz="0" w:space="0" w:color="auto"/>
                <w:bottom w:val="none" w:sz="0" w:space="0" w:color="auto"/>
                <w:right w:val="none" w:sz="0" w:space="0" w:color="auto"/>
              </w:divBdr>
              <w:divsChild>
                <w:div w:id="79884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9899">
          <w:marLeft w:val="0"/>
          <w:marRight w:val="0"/>
          <w:marTop w:val="0"/>
          <w:marBottom w:val="0"/>
          <w:divBdr>
            <w:top w:val="none" w:sz="0" w:space="0" w:color="auto"/>
            <w:left w:val="none" w:sz="0" w:space="0" w:color="auto"/>
            <w:bottom w:val="none" w:sz="0" w:space="0" w:color="auto"/>
            <w:right w:val="none" w:sz="0" w:space="0" w:color="auto"/>
          </w:divBdr>
          <w:divsChild>
            <w:div w:id="1050424716">
              <w:marLeft w:val="0"/>
              <w:marRight w:val="0"/>
              <w:marTop w:val="0"/>
              <w:marBottom w:val="0"/>
              <w:divBdr>
                <w:top w:val="none" w:sz="0" w:space="0" w:color="auto"/>
                <w:left w:val="none" w:sz="0" w:space="0" w:color="auto"/>
                <w:bottom w:val="none" w:sz="0" w:space="0" w:color="auto"/>
                <w:right w:val="none" w:sz="0" w:space="0" w:color="auto"/>
              </w:divBdr>
              <w:divsChild>
                <w:div w:id="4961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30269">
          <w:marLeft w:val="0"/>
          <w:marRight w:val="0"/>
          <w:marTop w:val="0"/>
          <w:marBottom w:val="0"/>
          <w:divBdr>
            <w:top w:val="none" w:sz="0" w:space="0" w:color="auto"/>
            <w:left w:val="none" w:sz="0" w:space="0" w:color="auto"/>
            <w:bottom w:val="none" w:sz="0" w:space="0" w:color="auto"/>
            <w:right w:val="none" w:sz="0" w:space="0" w:color="auto"/>
          </w:divBdr>
          <w:divsChild>
            <w:div w:id="200241122">
              <w:marLeft w:val="0"/>
              <w:marRight w:val="0"/>
              <w:marTop w:val="0"/>
              <w:marBottom w:val="0"/>
              <w:divBdr>
                <w:top w:val="none" w:sz="0" w:space="0" w:color="auto"/>
                <w:left w:val="none" w:sz="0" w:space="0" w:color="auto"/>
                <w:bottom w:val="none" w:sz="0" w:space="0" w:color="auto"/>
                <w:right w:val="none" w:sz="0" w:space="0" w:color="auto"/>
              </w:divBdr>
              <w:divsChild>
                <w:div w:id="17765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439">
      <w:bodyDiv w:val="1"/>
      <w:marLeft w:val="0"/>
      <w:marRight w:val="0"/>
      <w:marTop w:val="0"/>
      <w:marBottom w:val="0"/>
      <w:divBdr>
        <w:top w:val="none" w:sz="0" w:space="0" w:color="auto"/>
        <w:left w:val="none" w:sz="0" w:space="0" w:color="auto"/>
        <w:bottom w:val="none" w:sz="0" w:space="0" w:color="auto"/>
        <w:right w:val="none" w:sz="0" w:space="0" w:color="auto"/>
      </w:divBdr>
      <w:divsChild>
        <w:div w:id="1518617960">
          <w:marLeft w:val="0"/>
          <w:marRight w:val="0"/>
          <w:marTop w:val="0"/>
          <w:marBottom w:val="0"/>
          <w:divBdr>
            <w:top w:val="none" w:sz="0" w:space="0" w:color="auto"/>
            <w:left w:val="none" w:sz="0" w:space="0" w:color="auto"/>
            <w:bottom w:val="none" w:sz="0" w:space="0" w:color="auto"/>
            <w:right w:val="none" w:sz="0" w:space="0" w:color="auto"/>
          </w:divBdr>
          <w:divsChild>
            <w:div w:id="611284542">
              <w:marLeft w:val="0"/>
              <w:marRight w:val="0"/>
              <w:marTop w:val="0"/>
              <w:marBottom w:val="0"/>
              <w:divBdr>
                <w:top w:val="none" w:sz="0" w:space="0" w:color="auto"/>
                <w:left w:val="none" w:sz="0" w:space="0" w:color="auto"/>
                <w:bottom w:val="none" w:sz="0" w:space="0" w:color="auto"/>
                <w:right w:val="none" w:sz="0" w:space="0" w:color="auto"/>
              </w:divBdr>
              <w:divsChild>
                <w:div w:id="18697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4441">
          <w:marLeft w:val="0"/>
          <w:marRight w:val="0"/>
          <w:marTop w:val="0"/>
          <w:marBottom w:val="0"/>
          <w:divBdr>
            <w:top w:val="none" w:sz="0" w:space="0" w:color="auto"/>
            <w:left w:val="none" w:sz="0" w:space="0" w:color="auto"/>
            <w:bottom w:val="none" w:sz="0" w:space="0" w:color="auto"/>
            <w:right w:val="none" w:sz="0" w:space="0" w:color="auto"/>
          </w:divBdr>
          <w:divsChild>
            <w:div w:id="1256864175">
              <w:marLeft w:val="0"/>
              <w:marRight w:val="0"/>
              <w:marTop w:val="0"/>
              <w:marBottom w:val="0"/>
              <w:divBdr>
                <w:top w:val="none" w:sz="0" w:space="0" w:color="auto"/>
                <w:left w:val="none" w:sz="0" w:space="0" w:color="auto"/>
                <w:bottom w:val="none" w:sz="0" w:space="0" w:color="auto"/>
                <w:right w:val="none" w:sz="0" w:space="0" w:color="auto"/>
              </w:divBdr>
              <w:divsChild>
                <w:div w:id="13714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70">
          <w:marLeft w:val="0"/>
          <w:marRight w:val="0"/>
          <w:marTop w:val="0"/>
          <w:marBottom w:val="0"/>
          <w:divBdr>
            <w:top w:val="none" w:sz="0" w:space="0" w:color="auto"/>
            <w:left w:val="none" w:sz="0" w:space="0" w:color="auto"/>
            <w:bottom w:val="none" w:sz="0" w:space="0" w:color="auto"/>
            <w:right w:val="none" w:sz="0" w:space="0" w:color="auto"/>
          </w:divBdr>
          <w:divsChild>
            <w:div w:id="1411921672">
              <w:marLeft w:val="0"/>
              <w:marRight w:val="0"/>
              <w:marTop w:val="0"/>
              <w:marBottom w:val="0"/>
              <w:divBdr>
                <w:top w:val="none" w:sz="0" w:space="0" w:color="auto"/>
                <w:left w:val="none" w:sz="0" w:space="0" w:color="auto"/>
                <w:bottom w:val="none" w:sz="0" w:space="0" w:color="auto"/>
                <w:right w:val="none" w:sz="0" w:space="0" w:color="auto"/>
              </w:divBdr>
              <w:divsChild>
                <w:div w:id="63683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942879127">
      <w:bodyDiv w:val="1"/>
      <w:marLeft w:val="0"/>
      <w:marRight w:val="0"/>
      <w:marTop w:val="0"/>
      <w:marBottom w:val="0"/>
      <w:divBdr>
        <w:top w:val="none" w:sz="0" w:space="0" w:color="auto"/>
        <w:left w:val="none" w:sz="0" w:space="0" w:color="auto"/>
        <w:bottom w:val="none" w:sz="0" w:space="0" w:color="auto"/>
        <w:right w:val="none" w:sz="0" w:space="0" w:color="auto"/>
      </w:divBdr>
    </w:div>
    <w:div w:id="998849422">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 w:id="1996714176">
      <w:bodyDiv w:val="1"/>
      <w:marLeft w:val="0"/>
      <w:marRight w:val="0"/>
      <w:marTop w:val="0"/>
      <w:marBottom w:val="0"/>
      <w:divBdr>
        <w:top w:val="none" w:sz="0" w:space="0" w:color="auto"/>
        <w:left w:val="none" w:sz="0" w:space="0" w:color="auto"/>
        <w:bottom w:val="none" w:sz="0" w:space="0" w:color="auto"/>
        <w:right w:val="none" w:sz="0" w:space="0" w:color="auto"/>
      </w:divBdr>
      <w:divsChild>
        <w:div w:id="149293173">
          <w:marLeft w:val="274"/>
          <w:marRight w:val="0"/>
          <w:marTop w:val="0"/>
          <w:marBottom w:val="0"/>
          <w:divBdr>
            <w:top w:val="none" w:sz="0" w:space="0" w:color="auto"/>
            <w:left w:val="none" w:sz="0" w:space="0" w:color="auto"/>
            <w:bottom w:val="none" w:sz="0" w:space="0" w:color="auto"/>
            <w:right w:val="none" w:sz="0" w:space="0" w:color="auto"/>
          </w:divBdr>
        </w:div>
        <w:div w:id="46288894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customXml" Target="ink/ink5.xml"/><Relationship Id="rId21" Type="http://schemas.openxmlformats.org/officeDocument/2006/relationships/image" Target="media/image11.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NULL"/><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customXml" Target="ink/ink4.xml"/><Relationship Id="rId40" Type="http://schemas.openxmlformats.org/officeDocument/2006/relationships/image" Target="media/image25.emf"/><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customXml" Target="ink/ink1.xml"/><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customXml" Target="ink/ink3.xml"/><Relationship Id="rId43" Type="http://schemas.openxmlformats.org/officeDocument/2006/relationships/image" Target="media/image21.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customXml" Target="ink/ink2.xml"/><Relationship Id="rId38" Type="http://schemas.openxmlformats.org/officeDocument/2006/relationships/image" Target="media/image24.emf"/><Relationship Id="rId46" Type="http://schemas.openxmlformats.org/officeDocument/2006/relationships/image" Target="media/image24.png"/><Relationship Id="rId20" Type="http://schemas.openxmlformats.org/officeDocument/2006/relationships/image" Target="media/image10.png"/><Relationship Id="rId41"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2:04:38.460"/>
    </inkml:context>
    <inkml:brush xml:id="br0">
      <inkml:brushProperty name="width" value="0.035" units="cm"/>
      <inkml:brushProperty name="height" value="0.035" units="cm"/>
    </inkml:brush>
  </inkml:definitions>
  <inkml:trace contextRef="#ctx0" brushRef="#br0">197 244 24575,'-1'4'0,"-1"0"0,1 0 0,-1 0 0,0 0 0,0 0 0,0-1 0,0 1 0,-1-1 0,0 1 0,-3 3 0,-8 11 0,-17 31 218,6-10-1010,-20 41 1,39-68-6035</inkml:trace>
  <inkml:trace contextRef="#ctx0" brushRef="#br0" timeOffset="495.51">0 1 24575,'2'18'0,"1"0"0,1 0 0,0-1 0,1 1 0,1-1 0,1 0 0,12 22 0,61 98 0,-42-76 0,17 33 0,-41-64-1365,-9-16-5461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2:04:37.127"/>
    </inkml:context>
    <inkml:brush xml:id="br0">
      <inkml:brushProperty name="width" value="0.035" units="cm"/>
      <inkml:brushProperty name="height" value="0.035" units="cm"/>
    </inkml:brush>
  </inkml:definitions>
  <inkml:trace contextRef="#ctx0" brushRef="#br0">229 1 24575,'-24'32'0,"1"48"0,15-48 0,-2-1 0,-1 1 0,-16 31 0,5-2-1365,18-51-5461</inkml:trace>
  <inkml:trace contextRef="#ctx0" brushRef="#br0" timeOffset="662.61">0 139 24575,'2'1'0,"0"-1"0,0 1 0,0-1 0,-1 1 0,1 0 0,0 0 0,0 0 0,-1 0 0,1 0 0,-1 0 0,1 1 0,-1-1 0,1 0 0,-1 1 0,2 1 0,20 28 0,-19-25 0,55 104 0,-28-54 291,-21-37-843,0-1 0,24 32 0,-27-42-6274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58:07.184"/>
    </inkml:context>
    <inkml:brush xml:id="br0">
      <inkml:brushProperty name="width" value="0.035" units="cm"/>
      <inkml:brushProperty name="height" value="0.035" units="cm"/>
    </inkml:brush>
  </inkml:definitions>
  <inkml:trace contextRef="#ctx0" brushRef="#br0">245 14 24575,'0'13'0,"1"1"0,-2-1 0,0 0 0,0 1 0,-2-1 0,1 0 0,-2 0 0,1-1 0,-10 21 0,2-9 0,1 0 0,-6 26 0,-7 18 0,16-55-92,0-1 0,0 1 0,-11 12 0,10-15-905,1 0-5829</inkml:trace>
  <inkml:trace contextRef="#ctx0" brushRef="#br0" timeOffset="703.9">1 0 24575,'30'44'0,"-16"-21"0,92 144 0,-101-160 0,-2-3 0,-1 1 0,0-1 0,1-1 0,0 1 0,0 0 0,0-1 0,1 1 0,-1-1 0,1 0 0,-1 0 0,1-1 0,0 1 0,0-1 0,1 0 0,-1 0 0,7 3 0,4-2-1365,-1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7:54.329"/>
    </inkml:context>
    <inkml:brush xml:id="br0">
      <inkml:brushProperty name="width" value="0.035" units="cm"/>
      <inkml:brushProperty name="height" value="0.035" units="cm"/>
    </inkml:brush>
  </inkml:definitions>
  <inkml:trace contextRef="#ctx0" brushRef="#br0">303 0 24575,'-4'0'0,"1"1"0,-1 0 0,1-1 0,-1 1 0,1 0 0,-1 1 0,1-1 0,0 1 0,-1-1 0,1 1 0,0 0 0,0 0 0,0 1 0,1-1 0,-1 0 0,-4 6 0,-4 5 0,1 1 0,-12 19 0,13-20 0,-43 83 0,35-63 0,9-21 0,2 0 0,-1 1 0,2 0 0,0 0 0,0 0 0,1 1 0,1-1 0,-2 16 0,1 5-1365,1-21-5461</inkml:trace>
  <inkml:trace contextRef="#ctx0" brushRef="#br0" timeOffset="1175.83">0 0 24575,'6'5'0,"-1"-1"0,1 1 0,-1 0 0,0 1 0,-1-1 0,1 1 0,-1 0 0,0 0 0,5 13 0,3 1 0,51 81 0,-57-93 0,0 1 0,0-1 0,9 10 0,11 14 0,73 88 0,-96-116-170,-1 0-1,1-1 0,0 1 1,0-1-1,0 0 0,1 0 1,6 5-1,2-2-6655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2:41.320"/>
    </inkml:context>
    <inkml:brush xml:id="br0">
      <inkml:brushProperty name="width" value="0.035" units="cm"/>
      <inkml:brushProperty name="height" value="0.035" units="cm"/>
    </inkml:brush>
  </inkml:definitions>
  <inkml:trace contextRef="#ctx0" brushRef="#br0">290 1 24575,'-2'0'0,"0"1"0,0-1 0,0 1 0,0 0 0,0 0 0,0 0 0,0 0 0,1 0 0,-1 0 0,0 0 0,1 1 0,-1-1 0,1 0 0,-1 1 0,1 0 0,0-1 0,-1 1 0,0 2 0,-22 39 0,20-35 0,-11 20 0,-5 11 0,-19 49 0,34-74 0,-2 0 0,0-1 0,-9 13 0,9-16 0,1 1 0,0-1 0,1 1 0,0 0 0,0 0 0,-3 14 0,-3 27-1365,8-37-5461</inkml:trace>
  <inkml:trace contextRef="#ctx0" brushRef="#br0" timeOffset="1117.98">0 1 24575,'26'39'0,"95"178"0,-87-169 0,-5-9 0,-1-5-1365,-19-26-5461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2:38.485"/>
    </inkml:context>
    <inkml:brush xml:id="br0">
      <inkml:brushProperty name="width" value="0.035" units="cm"/>
      <inkml:brushProperty name="height" value="0.035" units="cm"/>
    </inkml:brush>
  </inkml:definitions>
  <inkml:trace contextRef="#ctx0" brushRef="#br0">290 30 24575,'-2'0'0,"0"1"0,0-1 0,0 1 0,0-1 0,0 1 0,0 0 0,0 0 0,0-1 0,0 1 0,1 0 0,-1 1 0,0-1 0,1 0 0,-1 1 0,1-1 0,-2 2 0,-24 31 0,13-15 0,-28 36 0,31-37 0,-2-2 0,0 0 0,-19 18 0,23-27 0,1 0 0,-1 1 0,1 0 0,1 1 0,-1 0 0,1 0 0,1 0 0,0 1 0,0 0 0,1 0 0,-5 13 0,1 5-1365,6-17-5461</inkml:trace>
  <inkml:trace contextRef="#ctx0" brushRef="#br0" timeOffset="1170.08">1 0 24575,'3'0'0,"-1"0"0,1 1 0,0-1 0,-1 1 0,1 0 0,-1-1 0,1 1 0,-1 0 0,1 1 0,-1-1 0,0 0 0,1 1 0,-1-1 0,0 1 0,0 0 0,2 2 0,28 37 0,-9-9 0,-16-24 0,0 1 0,-1 1 0,0-1 0,5 12 0,16 24 0,97 151 0,-107-174-1365,-6-15-5461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F66C396EAF1464AB78AED1E98E592D0" ma:contentTypeVersion="9" ma:contentTypeDescription="Criar um novo documento." ma:contentTypeScope="" ma:versionID="8eabf0186625de0abf574d1f0da5fc24">
  <xsd:schema xmlns:xsd="http://www.w3.org/2001/XMLSchema" xmlns:xs="http://www.w3.org/2001/XMLSchema" xmlns:p="http://schemas.microsoft.com/office/2006/metadata/properties" xmlns:ns3="c7c0f669-f878-4d4b-b8f4-7136bd40b9e3" xmlns:ns4="c305186e-9771-456d-a33f-df0e382180ef" targetNamespace="http://schemas.microsoft.com/office/2006/metadata/properties" ma:root="true" ma:fieldsID="d7497ccad0f4e278db2dcb443af21b69" ns3:_="" ns4:_="">
    <xsd:import namespace="c7c0f669-f878-4d4b-b8f4-7136bd40b9e3"/>
    <xsd:import namespace="c305186e-9771-456d-a33f-df0e382180e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0f669-f878-4d4b-b8f4-7136bd40b9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05186e-9771-456d-a33f-df0e382180ef" elementFormDefault="qualified">
    <xsd:import namespace="http://schemas.microsoft.com/office/2006/documentManagement/types"/>
    <xsd:import namespace="http://schemas.microsoft.com/office/infopath/2007/PartnerControls"/>
    <xsd:element name="SharedWithUsers" ma:index="13"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hes de Partilhado Com" ma:internalName="SharedWithDetails" ma:readOnly="true">
      <xsd:simpleType>
        <xsd:restriction base="dms:Note">
          <xsd:maxLength value="255"/>
        </xsd:restriction>
      </xsd:simpleType>
    </xsd:element>
    <xsd:element name="SharingHintHash" ma:index="15" nillable="true" ma:displayName="Hash de Sugestão de Partilh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7c0f669-f878-4d4b-b8f4-7136bd40b9e3" xsi:nil="true"/>
  </documentManagement>
</p:properties>
</file>

<file path=customXml/itemProps1.xml><?xml version="1.0" encoding="utf-8"?>
<ds:datastoreItem xmlns:ds="http://schemas.openxmlformats.org/officeDocument/2006/customXml" ds:itemID="{C4068DC6-5D19-4276-8159-99BE8138DE91}">
  <ds:schemaRefs>
    <ds:schemaRef ds:uri="http://schemas.microsoft.com/sharepoint/v3/contenttype/forms"/>
  </ds:schemaRefs>
</ds:datastoreItem>
</file>

<file path=customXml/itemProps2.xml><?xml version="1.0" encoding="utf-8"?>
<ds:datastoreItem xmlns:ds="http://schemas.openxmlformats.org/officeDocument/2006/customXml" ds:itemID="{E803D6AB-DAB7-482E-89AF-58CF7BDFDA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0f669-f878-4d4b-b8f4-7136bd40b9e3"/>
    <ds:schemaRef ds:uri="c305186e-9771-456d-a33f-df0e38218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F6E2F9-B97B-4E6F-BD5D-69B296A7AF0C}">
  <ds:schemaRefs>
    <ds:schemaRef ds:uri="http://schemas.openxmlformats.org/officeDocument/2006/bibliography"/>
  </ds:schemaRefs>
</ds:datastoreItem>
</file>

<file path=customXml/itemProps4.xml><?xml version="1.0" encoding="utf-8"?>
<ds:datastoreItem xmlns:ds="http://schemas.openxmlformats.org/officeDocument/2006/customXml" ds:itemID="{6EAF83E8-9CA1-480B-BA5E-46B263812676}">
  <ds:schemaRefs>
    <ds:schemaRef ds:uri="http://schemas.microsoft.com/office/2006/metadata/properties"/>
    <ds:schemaRef ds:uri="http://schemas.microsoft.com/office/infopath/2007/PartnerControls"/>
    <ds:schemaRef ds:uri="c7c0f669-f878-4d4b-b8f4-7136bd40b9e3"/>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46</Pages>
  <Words>2675</Words>
  <Characters>14445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ISCTE-IUL</Company>
  <LinksUpToDate>false</LinksUpToDate>
  <CharactersWithSpaces>17086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Nogueira Ramos</dc:creator>
  <cp:keywords/>
  <cp:lastModifiedBy>Davi de Mattos Balieiro</cp:lastModifiedBy>
  <cp:revision>4</cp:revision>
  <cp:lastPrinted>2017-12-05T02:57:00Z</cp:lastPrinted>
  <dcterms:created xsi:type="dcterms:W3CDTF">2025-03-22T22:12:00Z</dcterms:created>
  <dcterms:modified xsi:type="dcterms:W3CDTF">2025-03-22T23:10:00Z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0x0101003F66C396EAF1464AB78AED1E98E592D0</vt:lpwstr>
  </property>
</Properties>
</file>